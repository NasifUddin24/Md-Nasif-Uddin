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498315472"/>
        <w:docPartObj>
          <w:docPartGallery w:val="Cover Pages"/>
          <w:docPartUnique/>
        </w:docPartObj>
      </w:sdtPr>
      <w:sdtContent>
        <w:p w14:paraId="0EAE3187" w14:textId="09740CFB" w:rsidR="00B52B71" w:rsidRDefault="00DE3AB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1D273AED" wp14:editId="53A87D4F">
                    <wp:simplePos x="0" y="0"/>
                    <wp:positionH relativeFrom="page">
                      <wp:posOffset>3415862</wp:posOffset>
                    </wp:positionH>
                    <wp:positionV relativeFrom="page">
                      <wp:posOffset>462455</wp:posOffset>
                    </wp:positionV>
                    <wp:extent cx="3100552" cy="5265683"/>
                    <wp:effectExtent l="0" t="0" r="24130" b="11430"/>
                    <wp:wrapNone/>
                    <wp:docPr id="468" name="Rectangle 2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0552" cy="526568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E3321F9" id="Rectangle 261" o:spid="_x0000_s1026" style="position:absolute;margin-left:268.95pt;margin-top:36.4pt;width:244.15pt;height:414.6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" fillcolor="white [3212]" strokecolor="#737373 [1614]" strokeweight="1.25pt">
                    <w10:wrap anchorx="page" anchory="page"/>
                  </v:rect>
                </w:pict>
              </mc:Fallback>
            </mc:AlternateContent>
          </w:r>
          <w:r w:rsidR="00B52B7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1" locked="0" layoutInCell="1" allowOverlap="1" wp14:anchorId="62FA0611" wp14:editId="2678834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25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DF7DDCA" w14:textId="58C64287" w:rsidR="00B52B71" w:rsidRDefault="00B52B71"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drawing>
                                    <wp:inline distT="0" distB="0" distL="0" distR="0" wp14:anchorId="113487E8" wp14:editId="395701DD">
                                      <wp:extent cx="5933790" cy="7882388"/>
                                      <wp:effectExtent l="0" t="0" r="0" b="4445"/>
                                      <wp:docPr id="1431067551" name="Picture 2" descr="A hand reaching out to a variety of objects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431067551" name="Picture 2" descr="A hand reaching out to a variety of objects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  <a:ext uri="{837473B0-CC2E-450A-ABE3-18F120FF3D39}">
                                                    <a1611:picAttrSrcUrl xmlns:a1611="http://schemas.microsoft.com/office/drawing/2016/11/main" r:id="rId9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966620" cy="7926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4EE13358" w14:textId="22F944F0" w:rsidR="00DE3AB4" w:rsidRDefault="00DE3AB4" w:rsidP="00DE3AB4">
                                <w:pP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Md Nasif Uddin</w:t>
                                </w:r>
                              </w:p>
                              <w:p w14:paraId="7186C88F" w14:textId="5FCB8E40" w:rsidR="00DE3AB4" w:rsidRDefault="00DE3AB4" w:rsidP="00DE3AB4">
                                <w:pP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proofErr w:type="gramStart"/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Batch :</w:t>
                                </w:r>
                                <w:proofErr w:type="gramEnd"/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20</w:t>
                                </w:r>
                              </w:p>
                              <w:p w14:paraId="38C54218" w14:textId="06B2C486" w:rsidR="00DE3AB4" w:rsidRPr="00DE3AB4" w:rsidRDefault="00DE3AB4" w:rsidP="00DE3AB4">
                                <w:pP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Date </w:t>
                                </w:r>
                                <w:proofErr w:type="gramStart"/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 :</w:t>
                                </w:r>
                                <w:proofErr w:type="gramEnd"/>
                                <w:r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 xml:space="preserve"> 05 oct. 2024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2FA0611" id="Rectangle 257" o:spid="_x0000_s1026" style="position:absolute;margin-left:0;margin-top:0;width:581.4pt;height:752.4pt;z-index:-25164288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" fillcolor="#c1e4f5 [660]" stroked="f" strokeweight="1pt">
                    <v:fill color2="#45b0e1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DF7DDCA" w14:textId="58C64287" w:rsidR="00B52B71" w:rsidRDefault="00B52B71">
                          <w:r>
                            <w:rPr>
                              <w:noProof/>
                              <w:color w:val="FFFFFF" w:themeColor="background1"/>
                            </w:rPr>
                            <w:drawing>
                              <wp:inline distT="0" distB="0" distL="0" distR="0" wp14:anchorId="113487E8" wp14:editId="395701DD">
                                <wp:extent cx="5933790" cy="7882388"/>
                                <wp:effectExtent l="0" t="0" r="0" b="4445"/>
                                <wp:docPr id="1431067551" name="Picture 2" descr="A hand reaching out to a variety of objects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31067551" name="Picture 2" descr="A hand reaching out to a variety of objects&#10;&#10;Description automatically generated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966620" cy="7926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4EE13358" w14:textId="22F944F0" w:rsidR="00DE3AB4" w:rsidRDefault="00DE3AB4" w:rsidP="00DE3AB4">
                          <w:pP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>Md Nasif Uddin</w:t>
                          </w:r>
                        </w:p>
                        <w:p w14:paraId="7186C88F" w14:textId="5FCB8E40" w:rsidR="00DE3AB4" w:rsidRDefault="00DE3AB4" w:rsidP="00DE3AB4">
                          <w:pP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proofErr w:type="gramStart"/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>Batch :</w:t>
                          </w:r>
                          <w:proofErr w:type="gramEnd"/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 xml:space="preserve"> 20</w:t>
                          </w:r>
                        </w:p>
                        <w:p w14:paraId="38C54218" w14:textId="06B2C486" w:rsidR="00DE3AB4" w:rsidRPr="00DE3AB4" w:rsidRDefault="00DE3AB4" w:rsidP="00DE3AB4">
                          <w:pP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 xml:space="preserve">Date </w:t>
                          </w:r>
                          <w:proofErr w:type="gramStart"/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 xml:space="preserve">  :</w:t>
                          </w:r>
                          <w:proofErr w:type="gramEnd"/>
                          <w:r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  <w:t xml:space="preserve"> 05 oct. 2024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B52B7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0493B4EF" wp14:editId="109CA3B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angle 2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4B9E85" w14:textId="73F920DB" w:rsidR="00B52B71" w:rsidRDefault="00B52B71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drawing>
                                    <wp:inline distT="0" distB="0" distL="0" distR="0" wp14:anchorId="376E7462" wp14:editId="54DDEFC1">
                                      <wp:extent cx="2510643" cy="2525022"/>
                                      <wp:effectExtent l="0" t="0" r="4445" b="8890"/>
                                      <wp:docPr id="1571499000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571499000" name="Picture 1571499000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532093" cy="254659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0493B4EF" id="Rectangle 259" o:spid="_x0000_s1027" style="position:absolute;margin-left:0;margin-top:0;width:226.45pt;height:237.6pt;z-index:25167052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OCG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Up6Twi480OquODIw76qfGWbxU+5C3z4YE5HBMcKBz9&#10;cI8fqaEtKQwSJTW4n+/dRzx2L2opaXHsSup/7JkTlOivBvu6WMwWizior07u1WmXTucX88sLRJp9&#10;swHskAIXjeVJxFsX9ChKB80zbol19IwqZjj6L+luFDehXwi4ZbhYrxMIp9OycGseLY/UsdKxVZ+6&#10;Z+bs0M8BR+EOxiFlyzdt3WOjpYH1PoBUqedPlR3eACc7NdOwheLq+P2cUKddufoF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A7&#10;7OCGiQIAAHMFAAAOAAAAAAAAAAAAAAAAAC4CAABkcnMvZTJvRG9jLnhtbFBLAQItABQABgAIAAAA&#10;IQB4x4n82gAAAAUBAAAPAAAAAAAAAAAAAAAAAOMEAABkcnMvZG93bnJldi54bWxQSwUGAAAAAAQA&#10;BADzAAAA6gUAAAAA&#10;" fillcolor="#0e2841 [3215]" stroked="f" strokeweight="1pt">
                    <v:textbox inset="14.4pt,14.4pt,14.4pt,28.8pt">
                      <w:txbxContent>
                        <w:p w14:paraId="314B9E85" w14:textId="73F920DB" w:rsidR="00B52B71" w:rsidRDefault="00B52B7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</w:rPr>
                            <w:drawing>
                              <wp:inline distT="0" distB="0" distL="0" distR="0" wp14:anchorId="376E7462" wp14:editId="54DDEFC1">
                                <wp:extent cx="2510643" cy="2525022"/>
                                <wp:effectExtent l="0" t="0" r="4445" b="8890"/>
                                <wp:docPr id="1571499000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71499000" name="Picture 1571499000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532093" cy="254659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B52B7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454C889B" wp14:editId="2421822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2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4EF893F" id="Rectangle 263" o:spid="_x0000_s1026" style="position:absolute;margin-left:0;margin-top:0;width:226.45pt;height:9.35pt;z-index:25167257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156082 [3204]" stroked="f" strokeweight="1pt">
                    <w10:wrap anchorx="page" anchory="page"/>
                  </v:rect>
                </w:pict>
              </mc:Fallback>
            </mc:AlternateContent>
          </w:r>
        </w:p>
        <w:p w14:paraId="7E71CEF5" w14:textId="4B5CC1B5" w:rsidR="00B52B71" w:rsidRDefault="00DE3AB4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348A8522" wp14:editId="435E387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1807210"/>
                    <wp:effectExtent l="0" t="0" r="0" b="2540"/>
                    <wp:wrapSquare wrapText="bothSides"/>
                    <wp:docPr id="470" name="Text Box 2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8077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3CE74F42" w14:textId="2BB06D06" w:rsidR="00B52B71" w:rsidRDefault="00DE3AB4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56082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56082" w:themeColor="accent1"/>
                                        <w:sz w:val="72"/>
                                        <w:szCs w:val="72"/>
                                      </w:rPr>
                                      <w:t>An Overview of Gadget Home Ltd.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noProof/>
                                    <w:color w:val="0E2841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10D85DF0" w14:textId="1F70A14B" w:rsidR="00B52B71" w:rsidRDefault="00DE3AB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0E2841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noProof/>
                                        <w:color w:val="0E2841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8A852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65" o:spid="_x0000_s1028" type="#_x0000_t202" style="position:absolute;margin-left:0;margin-top:0;width:220.3pt;height:142.3pt;z-index:251671552;visibility:visible;mso-wrap-style:square;mso-width-percent:360;mso-height-percent:0;mso-left-percent:455;mso-top-percent:350;mso-wrap-distance-left:9pt;mso-wrap-distance-top:0;mso-wrap-distance-right:9pt;mso-wrap-distance-bottom:0;mso-position-horizontal-relative:page;mso-position-vertical-relative:page;mso-width-percent:360;mso-height-percent: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" filled="f" stroked="f" strokeweight=".5pt">
                    <v:textbox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156082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3CE74F42" w14:textId="2BB06D06" w:rsidR="00B52B71" w:rsidRDefault="00DE3AB4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56082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56082" w:themeColor="accent1"/>
                                  <w:sz w:val="72"/>
                                  <w:szCs w:val="72"/>
                                </w:rPr>
                                <w:t>An Overview of Gadget Home Ltd.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noProof/>
                              <w:color w:val="0E2841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0D85DF0" w14:textId="1F70A14B" w:rsidR="00B52B71" w:rsidRDefault="00DE3AB4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0E2841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noProof/>
                                  <w:color w:val="0E2841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52B71">
            <w:br w:type="page"/>
          </w:r>
        </w:p>
      </w:sdtContent>
    </w:sdt>
    <w:sdt>
      <w:sdtPr>
        <w:id w:val="-107813281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kern w:val="2"/>
          <w:sz w:val="28"/>
          <w:szCs w:val="48"/>
          <w14:ligatures w14:val="standardContextual"/>
        </w:rPr>
      </w:sdtEndPr>
      <w:sdtContent>
        <w:p w14:paraId="59BC339A" w14:textId="51211D67" w:rsidR="00642CC8" w:rsidRDefault="00642CC8">
          <w:pPr>
            <w:pStyle w:val="TOCHeading"/>
          </w:pPr>
          <w:r>
            <w:t>Contents</w:t>
          </w:r>
        </w:p>
        <w:p w14:paraId="5DDBC4ED" w14:textId="129EC95F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75035" w:history="1">
            <w:r w:rsidRPr="00BC69F8">
              <w:rPr>
                <w:rStyle w:val="Hyperlink"/>
                <w:noProof/>
              </w:rPr>
              <w:t>1.executive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A0FF" w14:textId="57E8069D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36" w:history="1">
            <w:r w:rsidRPr="00BC69F8">
              <w:rPr>
                <w:rStyle w:val="Hyperlink"/>
                <w:noProof/>
              </w:rPr>
              <w:t>1.1 Company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3BDD" w14:textId="1FE3AC41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37" w:history="1">
            <w:r w:rsidRPr="00BC69F8">
              <w:rPr>
                <w:rStyle w:val="Hyperlink"/>
                <w:noProof/>
              </w:rPr>
              <w:t>1.2 Mission and 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7655" w14:textId="2F3318E6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38" w:history="1">
            <w:r w:rsidRPr="00BC69F8">
              <w:rPr>
                <w:rStyle w:val="Hyperlink"/>
                <w:noProof/>
              </w:rPr>
              <w:t>1.3 Core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48E0A" w14:textId="617FEA68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39" w:history="1">
            <w:r w:rsidRPr="00BC69F8">
              <w:rPr>
                <w:rStyle w:val="Hyperlink"/>
                <w:noProof/>
              </w:rPr>
              <w:t>2. Products of Gadget Home Ltd.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A1CCE" w14:textId="384EEDD8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0" w:history="1">
            <w:r w:rsidRPr="00BC69F8">
              <w:rPr>
                <w:rStyle w:val="Hyperlink"/>
                <w:noProof/>
              </w:rPr>
              <w:t>2.1 Products and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FD863" w14:textId="368BB6E7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1" w:history="1">
            <w:r w:rsidRPr="00BC69F8">
              <w:rPr>
                <w:rStyle w:val="Hyperlink"/>
                <w:noProof/>
              </w:rPr>
              <w:t>3.Flowchart of Business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D27BA" w14:textId="3FD0A908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2" w:history="1">
            <w:r w:rsidRPr="00BC69F8">
              <w:rPr>
                <w:rStyle w:val="Hyperlink"/>
                <w:noProof/>
              </w:rPr>
              <w:t>3.1 Statistics of sold products in last 3 months (January -March 2024)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FBA2" w14:textId="641CD203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3" w:history="1">
            <w:r w:rsidRPr="00BC69F8">
              <w:rPr>
                <w:rStyle w:val="Hyperlink"/>
                <w:noProof/>
              </w:rPr>
              <w:t>3.2 Sales report of Gadget Home Ltd. (January – March,2024)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779B9" w14:textId="74C86690" w:rsidR="00642CC8" w:rsidRDefault="00642CC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4" w:history="1">
            <w:r w:rsidRPr="00BC69F8">
              <w:rPr>
                <w:rStyle w:val="Hyperlink"/>
                <w:noProof/>
              </w:rPr>
              <w:t>3.3 Yearly report of Gadget Home Ltd.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5A26C" w14:textId="46799D4B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5" w:history="1">
            <w:r w:rsidRPr="00BC69F8">
              <w:rPr>
                <w:rStyle w:val="Hyperlink"/>
                <w:noProof/>
              </w:rPr>
              <w:t>4. Market Positions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D895" w14:textId="6A39CDA4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6" w:history="1">
            <w:r w:rsidRPr="00BC69F8">
              <w:rPr>
                <w:rStyle w:val="Hyperlink"/>
                <w:noProof/>
              </w:rPr>
              <w:t>5. Challenges and Opportunities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5B3AE" w14:textId="6D180057" w:rsidR="00642CC8" w:rsidRDefault="00642CC8">
          <w:pPr>
            <w:pStyle w:val="TOC1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78975047" w:history="1">
            <w:r w:rsidRPr="00BC69F8">
              <w:rPr>
                <w:rStyle w:val="Hyperlink"/>
                <w:noProof/>
              </w:rPr>
              <w:t>6.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_Toc178975047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48233" w14:textId="4CD1F1AE" w:rsidR="00642CC8" w:rsidRDefault="00642CC8">
          <w:r>
            <w:rPr>
              <w:b/>
              <w:bCs/>
              <w:noProof/>
            </w:rPr>
            <w:fldChar w:fldCharType="end"/>
          </w:r>
        </w:p>
      </w:sdtContent>
    </w:sdt>
    <w:p w14:paraId="508801BD" w14:textId="0690BAAB" w:rsidR="00600EDD" w:rsidRDefault="00600EDD" w:rsidP="00123B4D"/>
    <w:p w14:paraId="379748E8" w14:textId="304AE1AE" w:rsidR="00600EDD" w:rsidRDefault="00600EDD" w:rsidP="00600EDD"/>
    <w:p w14:paraId="43C09405" w14:textId="77777777" w:rsidR="00600EDD" w:rsidRDefault="00600EDD">
      <w:r>
        <w:br w:type="page"/>
      </w:r>
    </w:p>
    <w:p w14:paraId="4DFB6C6A" w14:textId="73D073D0" w:rsidR="00600EDD" w:rsidRDefault="00600EDD" w:rsidP="00600EDD">
      <w:pPr>
        <w:pStyle w:val="Heading1"/>
        <w:jc w:val="center"/>
      </w:pPr>
      <w:bookmarkStart w:id="0" w:name="_Toc178971308"/>
      <w:bookmarkStart w:id="1" w:name="_Toc178975035"/>
      <w:r>
        <w:lastRenderedPageBreak/>
        <w:t>1.</w:t>
      </w:r>
      <w:r w:rsidR="00123B4D">
        <w:t>executive Summary</w:t>
      </w:r>
      <w:bookmarkEnd w:id="0"/>
      <w:bookmarkEnd w:id="1"/>
    </w:p>
    <w:p w14:paraId="2D27D97C" w14:textId="1925CD1A" w:rsidR="00123B4D" w:rsidRDefault="00123B4D" w:rsidP="00123B4D">
      <w:pPr>
        <w:pStyle w:val="Heading2"/>
      </w:pPr>
      <w:bookmarkStart w:id="2" w:name="_Toc178975036"/>
      <w:r>
        <w:t>1.1 Company Overview</w:t>
      </w:r>
      <w:bookmarkEnd w:id="2"/>
    </w:p>
    <w:p w14:paraId="53267E8E" w14:textId="7A4AF879" w:rsidR="00123B4D" w:rsidRDefault="00123B4D" w:rsidP="00123B4D">
      <w:pPr>
        <w:rPr>
          <w:sz w:val="32"/>
          <w:szCs w:val="32"/>
        </w:rPr>
      </w:pPr>
      <w:r>
        <w:rPr>
          <w:sz w:val="32"/>
          <w:szCs w:val="32"/>
        </w:rPr>
        <w:t xml:space="preserve">Gadget Home Ltd. </w:t>
      </w:r>
      <w:r w:rsidRPr="00C97EBC">
        <w:rPr>
          <w:sz w:val="32"/>
          <w:szCs w:val="32"/>
        </w:rPr>
        <w:t>is a premier technology-driven manufacturing firm based in Bangladesh. Established in 2010, the company has rapidly evolved into a key player in the electronics and consumer goods sectors, specializing in the production of high-quality electronic components, home appliances, and consumer electronics</w:t>
      </w:r>
    </w:p>
    <w:p w14:paraId="12E7FCCB" w14:textId="3DF4CDC8" w:rsidR="00C374FF" w:rsidRDefault="00C374FF" w:rsidP="00C374FF">
      <w:pPr>
        <w:pStyle w:val="Heading2"/>
      </w:pPr>
      <w:bookmarkStart w:id="3" w:name="_Toc178975037"/>
      <w:r>
        <w:t>1.2 Mission and Vision</w:t>
      </w:r>
      <w:bookmarkEnd w:id="3"/>
    </w:p>
    <w:p w14:paraId="4A59591A" w14:textId="77777777" w:rsidR="00C374FF" w:rsidRPr="00C97EBC" w:rsidRDefault="00C374FF" w:rsidP="00C374FF">
      <w:pPr>
        <w:numPr>
          <w:ilvl w:val="0"/>
          <w:numId w:val="3"/>
        </w:numPr>
        <w:spacing w:before="100" w:beforeAutospacing="1" w:after="100" w:afterAutospacing="1" w:line="240" w:lineRule="auto"/>
        <w:rPr>
          <w:sz w:val="32"/>
          <w:szCs w:val="28"/>
        </w:rPr>
      </w:pPr>
      <w:r w:rsidRPr="00C97EBC">
        <w:rPr>
          <w:rStyle w:val="Strong"/>
          <w:sz w:val="32"/>
          <w:szCs w:val="28"/>
        </w:rPr>
        <w:t>Mission:</w:t>
      </w:r>
      <w:r w:rsidRPr="00C97EBC">
        <w:rPr>
          <w:sz w:val="32"/>
          <w:szCs w:val="28"/>
        </w:rPr>
        <w:t xml:space="preserve"> To deliver innovative and superior quality products that enhance the everyday lives of consumers while fostering sustainable growth and development.</w:t>
      </w:r>
    </w:p>
    <w:p w14:paraId="28A19639" w14:textId="60BC1A47" w:rsidR="00C374FF" w:rsidRPr="00C374FF" w:rsidRDefault="00C374FF" w:rsidP="00C374FF">
      <w:pPr>
        <w:pStyle w:val="ListParagraph"/>
        <w:numPr>
          <w:ilvl w:val="0"/>
          <w:numId w:val="3"/>
        </w:numPr>
      </w:pPr>
      <w:r w:rsidRPr="00C374FF">
        <w:rPr>
          <w:rStyle w:val="Strong"/>
          <w:sz w:val="32"/>
          <w:szCs w:val="28"/>
        </w:rPr>
        <w:t>Vision:</w:t>
      </w:r>
      <w:r w:rsidRPr="00C374FF">
        <w:rPr>
          <w:sz w:val="32"/>
          <w:szCs w:val="28"/>
        </w:rPr>
        <w:t xml:space="preserve"> To be a global leader in the manufacturing industry, known for our commitment to excellence, innovation, and environmental stewardship</w:t>
      </w:r>
    </w:p>
    <w:p w14:paraId="01F66F17" w14:textId="47EB29BB" w:rsidR="00123B4D" w:rsidRDefault="00C374FF" w:rsidP="00C374FF">
      <w:pPr>
        <w:pStyle w:val="Heading2"/>
      </w:pPr>
      <w:bookmarkStart w:id="4" w:name="_Toc178975038"/>
      <w:r>
        <w:t>1.3 Core Values</w:t>
      </w:r>
      <w:bookmarkEnd w:id="4"/>
    </w:p>
    <w:p w14:paraId="53298C01" w14:textId="77777777" w:rsidR="00C374FF" w:rsidRPr="00C97EBC" w:rsidRDefault="00C374FF" w:rsidP="00C374F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sz w:val="32"/>
          <w:szCs w:val="28"/>
        </w:rPr>
      </w:pPr>
      <w:r w:rsidRPr="00C97EBC">
        <w:rPr>
          <w:rStyle w:val="Strong"/>
          <w:sz w:val="32"/>
          <w:szCs w:val="28"/>
        </w:rPr>
        <w:t>Quality:</w:t>
      </w:r>
      <w:r w:rsidRPr="00C97EBC">
        <w:rPr>
          <w:sz w:val="32"/>
          <w:szCs w:val="28"/>
        </w:rPr>
        <w:t xml:space="preserve"> Adhering to the highest standards in every aspect of our operations.</w:t>
      </w:r>
    </w:p>
    <w:p w14:paraId="7BECE830" w14:textId="77777777" w:rsidR="00C374FF" w:rsidRPr="00C97EBC" w:rsidRDefault="00C374FF" w:rsidP="00C374F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sz w:val="32"/>
          <w:szCs w:val="28"/>
        </w:rPr>
      </w:pPr>
      <w:r w:rsidRPr="00C97EBC">
        <w:rPr>
          <w:rStyle w:val="Strong"/>
          <w:sz w:val="32"/>
          <w:szCs w:val="28"/>
        </w:rPr>
        <w:t>Innovation:</w:t>
      </w:r>
      <w:r w:rsidRPr="00C97EBC">
        <w:rPr>
          <w:sz w:val="32"/>
          <w:szCs w:val="28"/>
        </w:rPr>
        <w:t xml:space="preserve"> Continuously seeking new ways to improve our products and processes.</w:t>
      </w:r>
    </w:p>
    <w:p w14:paraId="4A9473DF" w14:textId="77777777" w:rsidR="00C374FF" w:rsidRPr="00C97EBC" w:rsidRDefault="00C374FF" w:rsidP="00C374F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sz w:val="32"/>
          <w:szCs w:val="28"/>
        </w:rPr>
      </w:pPr>
      <w:r w:rsidRPr="00C97EBC">
        <w:rPr>
          <w:rStyle w:val="Strong"/>
          <w:sz w:val="32"/>
          <w:szCs w:val="28"/>
        </w:rPr>
        <w:t>Sustainability:</w:t>
      </w:r>
      <w:r w:rsidRPr="00C97EBC">
        <w:rPr>
          <w:sz w:val="32"/>
          <w:szCs w:val="28"/>
        </w:rPr>
        <w:t xml:space="preserve"> Minimizing our environmental footprint through responsible practices.</w:t>
      </w:r>
    </w:p>
    <w:p w14:paraId="3C2E045C" w14:textId="77777777" w:rsidR="00C374FF" w:rsidRPr="00C97EBC" w:rsidRDefault="00C374FF" w:rsidP="00C374FF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sz w:val="32"/>
          <w:szCs w:val="28"/>
        </w:rPr>
      </w:pPr>
      <w:r w:rsidRPr="00C97EBC">
        <w:rPr>
          <w:rStyle w:val="Strong"/>
          <w:sz w:val="32"/>
          <w:szCs w:val="28"/>
        </w:rPr>
        <w:t>Customer Focus:</w:t>
      </w:r>
      <w:r w:rsidRPr="00C97EBC">
        <w:rPr>
          <w:sz w:val="32"/>
          <w:szCs w:val="28"/>
        </w:rPr>
        <w:t xml:space="preserve"> Prioritizing customer satisfaction through exceptional service and product reliability.</w:t>
      </w:r>
    </w:p>
    <w:p w14:paraId="389AD3DB" w14:textId="3E53C61A" w:rsidR="00C374FF" w:rsidRPr="00C374FF" w:rsidRDefault="00C374FF" w:rsidP="00C374FF">
      <w:pPr>
        <w:pStyle w:val="ListParagraph"/>
        <w:numPr>
          <w:ilvl w:val="0"/>
          <w:numId w:val="4"/>
        </w:numPr>
      </w:pPr>
      <w:r w:rsidRPr="00C374FF">
        <w:rPr>
          <w:rStyle w:val="Strong"/>
          <w:sz w:val="32"/>
          <w:szCs w:val="28"/>
        </w:rPr>
        <w:t>Integrity:</w:t>
      </w:r>
      <w:r w:rsidRPr="00C374FF">
        <w:rPr>
          <w:sz w:val="32"/>
          <w:szCs w:val="28"/>
        </w:rPr>
        <w:t xml:space="preserve"> Conducting business with transparency and ethical practices</w:t>
      </w:r>
      <w:r>
        <w:rPr>
          <w:sz w:val="32"/>
          <w:szCs w:val="28"/>
        </w:rPr>
        <w:t>.</w:t>
      </w:r>
    </w:p>
    <w:p w14:paraId="702253B0" w14:textId="77777777" w:rsidR="00C374FF" w:rsidRDefault="00C374FF" w:rsidP="00C374FF">
      <w:pPr>
        <w:pStyle w:val="ListParagraph"/>
        <w:rPr>
          <w:rStyle w:val="Strong"/>
          <w:sz w:val="32"/>
          <w:szCs w:val="28"/>
        </w:rPr>
      </w:pPr>
    </w:p>
    <w:p w14:paraId="1E75D1DD" w14:textId="62376511" w:rsidR="00C374FF" w:rsidRDefault="00C374FF" w:rsidP="00C374FF">
      <w:pPr>
        <w:pStyle w:val="Heading1"/>
        <w:jc w:val="center"/>
      </w:pPr>
      <w:bookmarkStart w:id="5" w:name="_Toc178975039"/>
      <w:r>
        <w:lastRenderedPageBreak/>
        <w:t>2. Products of Gadget Home Ltd.</w:t>
      </w:r>
      <w:bookmarkEnd w:id="5"/>
    </w:p>
    <w:p w14:paraId="1BEC0BAC" w14:textId="2B6795BA" w:rsidR="00C374FF" w:rsidRDefault="00C374FF" w:rsidP="00C374FF">
      <w:pPr>
        <w:pStyle w:val="Heading2"/>
      </w:pPr>
      <w:bookmarkStart w:id="6" w:name="_Toc178975040"/>
      <w:r>
        <w:t>2.1 Products and Services</w:t>
      </w:r>
      <w:bookmarkEnd w:id="6"/>
    </w:p>
    <w:p w14:paraId="2D42EDC9" w14:textId="6561A619" w:rsidR="00C374FF" w:rsidRPr="00C97EBC" w:rsidRDefault="00C374FF" w:rsidP="00C374FF">
      <w:pPr>
        <w:pStyle w:val="NormalWeb"/>
        <w:rPr>
          <w:sz w:val="32"/>
          <w:szCs w:val="32"/>
        </w:rPr>
      </w:pPr>
      <w:bookmarkStart w:id="7" w:name="_Hlk168422122"/>
      <w:r>
        <w:rPr>
          <w:sz w:val="32"/>
          <w:szCs w:val="32"/>
        </w:rPr>
        <w:t xml:space="preserve">Gadget Home </w:t>
      </w:r>
      <w:r w:rsidRPr="00C97EBC">
        <w:rPr>
          <w:sz w:val="32"/>
          <w:szCs w:val="32"/>
        </w:rPr>
        <w:t>Ltd</w:t>
      </w:r>
      <w:bookmarkEnd w:id="7"/>
      <w:r w:rsidRPr="00C97EBC">
        <w:rPr>
          <w:sz w:val="32"/>
          <w:szCs w:val="32"/>
        </w:rPr>
        <w:t>. offers a diverse range of products including:</w:t>
      </w:r>
    </w:p>
    <w:p w14:paraId="7BA909EA" w14:textId="77777777" w:rsidR="00C374FF" w:rsidRPr="00C374FF" w:rsidRDefault="00C374FF" w:rsidP="00C374FF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32"/>
          <w:szCs w:val="28"/>
        </w:rPr>
      </w:pPr>
      <w:r w:rsidRPr="00C374FF">
        <w:rPr>
          <w:rStyle w:val="Strong"/>
          <w:sz w:val="32"/>
          <w:szCs w:val="28"/>
        </w:rPr>
        <w:t>Electronic Components:</w:t>
      </w:r>
      <w:r w:rsidRPr="00C374FF">
        <w:rPr>
          <w:sz w:val="32"/>
          <w:szCs w:val="28"/>
        </w:rPr>
        <w:t xml:space="preserve"> Precision-engineered components for various industrial applications.</w:t>
      </w:r>
    </w:p>
    <w:p w14:paraId="1EEE444E" w14:textId="77777777" w:rsidR="00C374FF" w:rsidRPr="00C374FF" w:rsidRDefault="00C374FF" w:rsidP="00C374FF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32"/>
          <w:szCs w:val="28"/>
        </w:rPr>
      </w:pPr>
      <w:r>
        <w:rPr>
          <w:b/>
          <w:bCs/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26723A32" wp14:editId="072F5999">
                <wp:simplePos x="0" y="0"/>
                <wp:positionH relativeFrom="column">
                  <wp:posOffset>1151890</wp:posOffset>
                </wp:positionH>
                <wp:positionV relativeFrom="paragraph">
                  <wp:posOffset>485775</wp:posOffset>
                </wp:positionV>
                <wp:extent cx="4197350" cy="3930650"/>
                <wp:effectExtent l="0" t="0" r="0" b="0"/>
                <wp:wrapNone/>
                <wp:docPr id="14" name="3D Model 14" descr="Laptop - Windows men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4197350" cy="39306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6644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427928" d="1000000"/>
                        <am3d:preTrans dx="952605" dy="-10635068" dz="362628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562598" ay="3087085" az="3172640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433037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6723A32" wp14:editId="072F5999">
                <wp:simplePos x="0" y="0"/>
                <wp:positionH relativeFrom="column">
                  <wp:posOffset>1151890</wp:posOffset>
                </wp:positionH>
                <wp:positionV relativeFrom="paragraph">
                  <wp:posOffset>485775</wp:posOffset>
                </wp:positionV>
                <wp:extent cx="4197350" cy="3930650"/>
                <wp:effectExtent l="0" t="0" r="0" b="0"/>
                <wp:wrapNone/>
                <wp:docPr id="14" name="3D Model 14" descr="Laptop - Windows menu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3D Model 14" descr="Laptop - Windows menu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7350" cy="393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C374FF">
        <w:rPr>
          <w:rStyle w:val="Strong"/>
          <w:sz w:val="32"/>
          <w:szCs w:val="28"/>
        </w:rPr>
        <w:t>Home Appliances:</w:t>
      </w:r>
      <w:r w:rsidRPr="00C374FF">
        <w:rPr>
          <w:sz w:val="32"/>
          <w:szCs w:val="28"/>
        </w:rPr>
        <w:t xml:space="preserve"> High-efficiency refrigerators, washing machines, and air conditioners.</w:t>
      </w:r>
    </w:p>
    <w:p w14:paraId="35BF2633" w14:textId="77777777" w:rsidR="00C374FF" w:rsidRPr="00C374FF" w:rsidRDefault="00C374FF" w:rsidP="00C374FF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32"/>
          <w:szCs w:val="28"/>
        </w:rPr>
      </w:pPr>
      <w:r w:rsidRPr="00C374FF">
        <w:rPr>
          <w:rStyle w:val="Strong"/>
          <w:sz w:val="32"/>
          <w:szCs w:val="28"/>
        </w:rPr>
        <w:t>Consumer Electronics:</w:t>
      </w:r>
      <w:r w:rsidRPr="00C374FF">
        <w:rPr>
          <w:sz w:val="32"/>
          <w:szCs w:val="28"/>
        </w:rPr>
        <w:t xml:space="preserve"> Cutting-edge smartphones, tablets, and smart home devices.</w:t>
      </w:r>
    </w:p>
    <w:p w14:paraId="01293F68" w14:textId="77777777" w:rsidR="00C374FF" w:rsidRPr="000920DC" w:rsidRDefault="00C374FF" w:rsidP="00C374FF">
      <w:pPr>
        <w:jc w:val="both"/>
        <w:rPr>
          <w:b/>
          <w:bCs/>
          <w:sz w:val="32"/>
          <w:szCs w:val="28"/>
        </w:rPr>
      </w:pPr>
    </w:p>
    <w:p w14:paraId="3957467C" w14:textId="77777777" w:rsidR="00C374FF" w:rsidRPr="00C374FF" w:rsidRDefault="00C374FF" w:rsidP="00C374FF"/>
    <w:p w14:paraId="10C9FF11" w14:textId="77777777" w:rsidR="00600EDD" w:rsidRDefault="00600EDD" w:rsidP="00600EDD"/>
    <w:p w14:paraId="73F4E6E7" w14:textId="77777777" w:rsidR="00C374FF" w:rsidRDefault="00C374FF" w:rsidP="00600EDD"/>
    <w:p w14:paraId="6DF7001C" w14:textId="77777777" w:rsidR="00C374FF" w:rsidRDefault="00C374FF" w:rsidP="00600EDD"/>
    <w:p w14:paraId="2FA86F3E" w14:textId="77777777" w:rsidR="00C374FF" w:rsidRDefault="00C374FF" w:rsidP="00600EDD"/>
    <w:p w14:paraId="2B66954E" w14:textId="77777777" w:rsidR="00C374FF" w:rsidRDefault="00C374FF" w:rsidP="00600EDD"/>
    <w:p w14:paraId="0F09116C" w14:textId="77777777" w:rsidR="00C374FF" w:rsidRDefault="00C374FF" w:rsidP="00600EDD"/>
    <w:p w14:paraId="7019658A" w14:textId="77777777" w:rsidR="00C374FF" w:rsidRDefault="00C374FF" w:rsidP="00600EDD"/>
    <w:p w14:paraId="14F5F4A1" w14:textId="77777777" w:rsidR="00C374FF" w:rsidRDefault="00C374FF" w:rsidP="00600EDD"/>
    <w:p w14:paraId="074FD772" w14:textId="77777777" w:rsidR="00C374FF" w:rsidRDefault="00C374FF" w:rsidP="00600EDD"/>
    <w:p w14:paraId="7A94028E" w14:textId="7EB80E54" w:rsidR="00C374FF" w:rsidRDefault="00C374FF" w:rsidP="00C374FF">
      <w:pPr>
        <w:jc w:val="center"/>
        <w:rPr>
          <w:color w:val="00B0F0"/>
        </w:rPr>
      </w:pPr>
      <w:proofErr w:type="spellStart"/>
      <w:r w:rsidRPr="00C374FF">
        <w:rPr>
          <w:color w:val="00B0F0"/>
        </w:rPr>
        <w:t>Laptpos</w:t>
      </w:r>
      <w:proofErr w:type="spellEnd"/>
    </w:p>
    <w:p w14:paraId="73051DF1" w14:textId="77777777" w:rsidR="00C374FF" w:rsidRDefault="00C374FF" w:rsidP="00C374FF">
      <w:pPr>
        <w:rPr>
          <w:color w:val="00B0F0"/>
        </w:rPr>
      </w:pPr>
    </w:p>
    <w:p w14:paraId="7D351D72" w14:textId="77777777" w:rsidR="00C374FF" w:rsidRDefault="00C374FF" w:rsidP="00C374FF">
      <w:pPr>
        <w:rPr>
          <w:color w:val="00B0F0"/>
        </w:rPr>
      </w:pPr>
    </w:p>
    <w:p w14:paraId="130813D6" w14:textId="7216A479" w:rsidR="00C374FF" w:rsidRDefault="00C374FF" w:rsidP="00C374FF">
      <w:pPr>
        <w:rPr>
          <w:szCs w:val="24"/>
        </w:rPr>
      </w:pPr>
      <w:r w:rsidRPr="00072B9E">
        <w:rPr>
          <w:szCs w:val="24"/>
        </w:rPr>
        <w:t>Known for their blend of performance, portability, and affordability,</w:t>
      </w:r>
      <w:r>
        <w:rPr>
          <w:szCs w:val="24"/>
        </w:rPr>
        <w:t xml:space="preserve"> Gadget home’s</w:t>
      </w:r>
      <w:r w:rsidRPr="00072B9E">
        <w:rPr>
          <w:szCs w:val="24"/>
        </w:rPr>
        <w:t xml:space="preserve"> laptops feature sleek designs, robust build quality, the latest processors, and </w:t>
      </w:r>
      <w:r w:rsidRPr="00072B9E">
        <w:rPr>
          <w:szCs w:val="24"/>
        </w:rPr>
        <w:lastRenderedPageBreak/>
        <w:t>high-definition displays, catering to a wide range of users from students to professionals</w:t>
      </w:r>
      <w:r>
        <w:rPr>
          <w:szCs w:val="24"/>
        </w:rPr>
        <w:t>.</w:t>
      </w:r>
    </w:p>
    <w:p w14:paraId="4202D1D4" w14:textId="77777777" w:rsidR="00383761" w:rsidRDefault="00383761" w:rsidP="00383761">
      <w:pPr>
        <w:pStyle w:val="NormalWeb"/>
        <w:rPr>
          <w:noProof/>
        </w:rPr>
      </w:pPr>
    </w:p>
    <w:p w14:paraId="01388CFC" w14:textId="44835AB4" w:rsidR="00383761" w:rsidRPr="00383761" w:rsidRDefault="00383761" w:rsidP="00383761">
      <w:pPr>
        <w:pStyle w:val="NormalWeb"/>
        <w:rPr>
          <w:color w:val="2C7FCE" w:themeColor="text2" w:themeTint="99"/>
        </w:rPr>
      </w:pPr>
      <w:r w:rsidRPr="00383761">
        <w:rPr>
          <w:b/>
          <w:bCs/>
          <w:noProof/>
          <w:color w:val="2C7FCE" w:themeColor="text2" w:themeTint="99"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2B3E33" wp14:editId="14FDF409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274570" cy="1531620"/>
                <wp:effectExtent l="19050" t="0" r="30480" b="14592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1531620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  <a:effectLst>
                          <a:reflection blurRad="6350" stA="50000" endA="300" endPos="900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B08785" w14:textId="77777777" w:rsidR="00383761" w:rsidRPr="00072B9E" w:rsidRDefault="00383761" w:rsidP="00383761">
                            <w:pPr>
                              <w:jc w:val="center"/>
                              <w:rPr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B3E33" id="Rectangle 10" o:spid="_x0000_s1029" style="position:absolute;margin-left:0;margin-top:.6pt;width:179.1pt;height:120.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" strokecolor="#0a2f40 [1604]" strokeweight="1pt">
                <v:fill r:id="rId14" o:title="" recolor="t" rotate="t" type="frame"/>
                <v:textbox>
                  <w:txbxContent>
                    <w:p w14:paraId="41B08785" w14:textId="77777777" w:rsidR="00383761" w:rsidRPr="00072B9E" w:rsidRDefault="00383761" w:rsidP="00383761">
                      <w:pPr>
                        <w:jc w:val="center"/>
                        <w:rPr>
                          <w14:reflection w14:blurRad="6350" w14:stA="60000" w14:stPos="0" w14:endA="900" w14:endPos="60000" w14:dist="60007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383761">
        <w:rPr>
          <w:b/>
          <w:bCs/>
          <w:color w:val="2C7FCE" w:themeColor="text2" w:themeTint="99"/>
          <w:sz w:val="28"/>
        </w:rPr>
        <w:t>Desktops</w:t>
      </w:r>
    </w:p>
    <w:p w14:paraId="7185404A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20003F30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4484CD75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35CAE41C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439DE182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1AE1222E" w14:textId="77777777" w:rsidR="00383761" w:rsidRPr="00565990" w:rsidRDefault="00383761" w:rsidP="00383761">
      <w:pPr>
        <w:pStyle w:val="NormalWeb"/>
        <w:rPr>
          <w:b/>
          <w:bCs/>
          <w:i/>
          <w:iCs/>
          <w:color w:val="2C7FCE" w:themeColor="text2" w:themeTint="99"/>
          <w:sz w:val="28"/>
        </w:rPr>
      </w:pPr>
    </w:p>
    <w:p w14:paraId="49E8EC0B" w14:textId="77777777" w:rsidR="00383761" w:rsidRPr="00383761" w:rsidRDefault="00383761" w:rsidP="00383761">
      <w:pPr>
        <w:pStyle w:val="NormalWeb"/>
        <w:rPr>
          <w:b/>
          <w:bCs/>
          <w:color w:val="2C7FCE" w:themeColor="text2" w:themeTint="99"/>
          <w:sz w:val="28"/>
        </w:rPr>
      </w:pPr>
      <w:r w:rsidRPr="00383761">
        <w:rPr>
          <w:b/>
          <w:bCs/>
          <w:noProof/>
          <w:color w:val="2C7FCE" w:themeColor="text2" w:themeTint="99"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87B803" wp14:editId="0AAB3484">
                <wp:simplePos x="0" y="0"/>
                <wp:positionH relativeFrom="margin">
                  <wp:posOffset>1889760</wp:posOffset>
                </wp:positionH>
                <wp:positionV relativeFrom="paragraph">
                  <wp:posOffset>212090</wp:posOffset>
                </wp:positionV>
                <wp:extent cx="2274570" cy="1531620"/>
                <wp:effectExtent l="19050" t="0" r="30480" b="14592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1531620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  <a:effectLst>
                          <a:reflection blurRad="6350" stA="50000" endA="300" endPos="900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2E518" w14:textId="77777777" w:rsidR="00383761" w:rsidRPr="00072B9E" w:rsidRDefault="00383761" w:rsidP="00383761">
                            <w:pPr>
                              <w:jc w:val="center"/>
                              <w:rPr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B803" id="Rectangle 11" o:spid="_x0000_s1030" style="position:absolute;margin-left:148.8pt;margin-top:16.7pt;width:179.1pt;height:120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" strokecolor="#0a2f40 [1604]" strokeweight="1pt">
                <v:fill r:id="rId16" o:title="" recolor="t" rotate="t" type="frame"/>
                <v:textbox>
                  <w:txbxContent>
                    <w:p w14:paraId="7582E518" w14:textId="77777777" w:rsidR="00383761" w:rsidRPr="00072B9E" w:rsidRDefault="00383761" w:rsidP="00383761">
                      <w:pPr>
                        <w:jc w:val="center"/>
                        <w:rPr>
                          <w14:reflection w14:blurRad="6350" w14:stA="60000" w14:stPos="0" w14:endA="900" w14:endPos="60000" w14:dist="60007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383761">
        <w:rPr>
          <w:b/>
          <w:bCs/>
          <w:color w:val="2C7FCE" w:themeColor="text2" w:themeTint="99"/>
          <w:sz w:val="28"/>
        </w:rPr>
        <w:t xml:space="preserve">Tablets </w:t>
      </w:r>
    </w:p>
    <w:p w14:paraId="07B437B8" w14:textId="77777777" w:rsidR="00383761" w:rsidRPr="00383761" w:rsidRDefault="00383761" w:rsidP="00383761">
      <w:pPr>
        <w:pStyle w:val="NormalWeb"/>
        <w:rPr>
          <w:b/>
          <w:bCs/>
          <w:color w:val="2C7FCE" w:themeColor="text2" w:themeTint="99"/>
        </w:rPr>
      </w:pPr>
    </w:p>
    <w:p w14:paraId="27CA3987" w14:textId="77777777" w:rsidR="00383761" w:rsidRPr="00565990" w:rsidRDefault="00383761" w:rsidP="00383761">
      <w:pPr>
        <w:pStyle w:val="NormalWeb"/>
        <w:rPr>
          <w:i/>
          <w:iCs/>
          <w:color w:val="2C7FCE" w:themeColor="text2" w:themeTint="99"/>
        </w:rPr>
      </w:pPr>
    </w:p>
    <w:p w14:paraId="140DC5EA" w14:textId="77777777" w:rsidR="00383761" w:rsidRPr="00565990" w:rsidRDefault="00383761" w:rsidP="00383761">
      <w:pPr>
        <w:pStyle w:val="NormalWeb"/>
        <w:rPr>
          <w:i/>
          <w:iCs/>
          <w:color w:val="2C7FCE" w:themeColor="text2" w:themeTint="99"/>
        </w:rPr>
      </w:pPr>
    </w:p>
    <w:p w14:paraId="6F6E5BA0" w14:textId="77777777" w:rsidR="00383761" w:rsidRPr="00565990" w:rsidRDefault="00383761" w:rsidP="00383761">
      <w:pPr>
        <w:pStyle w:val="NormalWeb"/>
        <w:rPr>
          <w:i/>
          <w:iCs/>
          <w:color w:val="2C7FCE" w:themeColor="text2" w:themeTint="99"/>
        </w:rPr>
      </w:pPr>
    </w:p>
    <w:p w14:paraId="77BDFD1C" w14:textId="77777777" w:rsidR="00383761" w:rsidRPr="00565990" w:rsidRDefault="00383761" w:rsidP="00383761">
      <w:pPr>
        <w:pStyle w:val="NormalWeb"/>
        <w:rPr>
          <w:i/>
          <w:iCs/>
          <w:color w:val="2C7FCE" w:themeColor="text2" w:themeTint="99"/>
        </w:rPr>
      </w:pPr>
    </w:p>
    <w:p w14:paraId="4EA42244" w14:textId="77777777" w:rsidR="00383761" w:rsidRPr="00565990" w:rsidRDefault="00383761" w:rsidP="00383761">
      <w:pPr>
        <w:pStyle w:val="NormalWeb"/>
        <w:rPr>
          <w:i/>
          <w:iCs/>
          <w:color w:val="2C7FCE" w:themeColor="text2" w:themeTint="99"/>
        </w:rPr>
      </w:pPr>
    </w:p>
    <w:p w14:paraId="09C377BA" w14:textId="77777777" w:rsidR="00383761" w:rsidRPr="00565990" w:rsidRDefault="00383761" w:rsidP="00383761">
      <w:pPr>
        <w:jc w:val="both"/>
        <w:rPr>
          <w:i/>
          <w:iCs/>
          <w:color w:val="2C7FCE" w:themeColor="text2" w:themeTint="99"/>
          <w:szCs w:val="24"/>
        </w:rPr>
      </w:pPr>
    </w:p>
    <w:p w14:paraId="2AD4D910" w14:textId="77777777" w:rsidR="00383761" w:rsidRPr="00383761" w:rsidRDefault="00383761" w:rsidP="00383761">
      <w:pPr>
        <w:pStyle w:val="NormalWeb"/>
        <w:rPr>
          <w:b/>
          <w:bCs/>
          <w:color w:val="2C7FCE" w:themeColor="text2" w:themeTint="99"/>
          <w:sz w:val="28"/>
        </w:rPr>
      </w:pPr>
      <w:r w:rsidRPr="00383761">
        <w:rPr>
          <w:b/>
          <w:bCs/>
          <w:noProof/>
          <w:color w:val="2C7FCE" w:themeColor="text2" w:themeTint="99"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0A754E" wp14:editId="5D432ADE">
                <wp:simplePos x="0" y="0"/>
                <wp:positionH relativeFrom="margin">
                  <wp:posOffset>1874520</wp:posOffset>
                </wp:positionH>
                <wp:positionV relativeFrom="paragraph">
                  <wp:posOffset>201295</wp:posOffset>
                </wp:positionV>
                <wp:extent cx="2274570" cy="1531620"/>
                <wp:effectExtent l="19050" t="0" r="30480" b="14592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1531620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  <a:effectLst>
                          <a:reflection blurRad="6350" stA="50000" endA="300" endPos="90000" dist="50800" dir="5400000" sy="-100000" algn="bl" rotWithShape="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377D8" w14:textId="77777777" w:rsidR="00383761" w:rsidRPr="00072B9E" w:rsidRDefault="00383761" w:rsidP="00383761">
                            <w:pPr>
                              <w:jc w:val="center"/>
                              <w:rPr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A754E" id="Rectangle 13" o:spid="_x0000_s1031" style="position:absolute;margin-left:147.6pt;margin-top:15.85pt;width:179.1pt;height:120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" strokecolor="#0a2f40 [1604]" strokeweight="1pt">
                <v:fill r:id="rId18" o:title="" recolor="t" rotate="t" type="frame"/>
                <v:textbox>
                  <w:txbxContent>
                    <w:p w14:paraId="285377D8" w14:textId="77777777" w:rsidR="00383761" w:rsidRPr="00072B9E" w:rsidRDefault="00383761" w:rsidP="00383761">
                      <w:pPr>
                        <w:jc w:val="center"/>
                        <w:rPr>
                          <w14:reflection w14:blurRad="6350" w14:stA="60000" w14:stPos="0" w14:endA="900" w14:endPos="60000" w14:dist="60007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383761">
        <w:rPr>
          <w:b/>
          <w:bCs/>
          <w:color w:val="2C7FCE" w:themeColor="text2" w:themeTint="99"/>
          <w:sz w:val="28"/>
        </w:rPr>
        <w:t xml:space="preserve">Smartphones </w:t>
      </w:r>
    </w:p>
    <w:p w14:paraId="42980105" w14:textId="77777777" w:rsidR="00383761" w:rsidRPr="00383761" w:rsidRDefault="00383761" w:rsidP="00383761">
      <w:pPr>
        <w:pStyle w:val="NormalWeb"/>
        <w:rPr>
          <w:b/>
          <w:bCs/>
          <w:color w:val="2C7FCE" w:themeColor="text2" w:themeTint="99"/>
          <w:sz w:val="28"/>
        </w:rPr>
      </w:pPr>
    </w:p>
    <w:p w14:paraId="5C6BFE39" w14:textId="77777777" w:rsidR="00383761" w:rsidRDefault="00383761" w:rsidP="00383761">
      <w:pPr>
        <w:pStyle w:val="NormalWeb"/>
        <w:rPr>
          <w:b/>
          <w:bCs/>
          <w:color w:val="FF0000"/>
          <w:sz w:val="28"/>
        </w:rPr>
      </w:pPr>
    </w:p>
    <w:p w14:paraId="3604AFA4" w14:textId="77777777" w:rsidR="00383761" w:rsidRDefault="00383761" w:rsidP="00383761">
      <w:pPr>
        <w:pStyle w:val="NormalWeb"/>
        <w:rPr>
          <w:b/>
          <w:bCs/>
          <w:color w:val="FF0000"/>
          <w:sz w:val="28"/>
        </w:rPr>
      </w:pPr>
    </w:p>
    <w:p w14:paraId="6CD305BC" w14:textId="3589019C" w:rsidR="00383761" w:rsidRDefault="00383761" w:rsidP="00383761">
      <w:pPr>
        <w:pStyle w:val="Heading1"/>
        <w:jc w:val="center"/>
      </w:pPr>
      <w:bookmarkStart w:id="8" w:name="_Toc178975041"/>
      <w:r>
        <w:lastRenderedPageBreak/>
        <w:t>3.Flowchart of Business Plan</w:t>
      </w:r>
      <w:bookmarkEnd w:id="8"/>
    </w:p>
    <w:p w14:paraId="5DF0E9BC" w14:textId="5D7DDCA7" w:rsidR="00383761" w:rsidRPr="00C02989" w:rsidRDefault="00383761" w:rsidP="00383761">
      <w:pPr>
        <w:jc w:val="center"/>
        <w:rPr>
          <w:b/>
          <w:bCs/>
          <w:color w:val="0E2841" w:themeColor="text2"/>
          <w:szCs w:val="24"/>
          <w:u w:val="double"/>
        </w:rPr>
      </w:pPr>
      <w:bookmarkStart w:id="9" w:name="_Hlk168420485"/>
      <w:r>
        <w:rPr>
          <w:b/>
          <w:color w:val="0E2841" w:themeColor="text2"/>
          <w:sz w:val="40"/>
          <w:szCs w:val="36"/>
          <w:u w:val="double"/>
        </w:rPr>
        <w:t xml:space="preserve">Gadget Home </w:t>
      </w:r>
      <w:r w:rsidRPr="00C02989">
        <w:rPr>
          <w:b/>
          <w:color w:val="0E2841" w:themeColor="text2"/>
          <w:sz w:val="40"/>
          <w:szCs w:val="36"/>
          <w:u w:val="double"/>
        </w:rPr>
        <w:t>Ltd</w:t>
      </w:r>
    </w:p>
    <w:bookmarkEnd w:id="9"/>
    <w:p w14:paraId="54D8FD85" w14:textId="2382C730" w:rsidR="00383761" w:rsidRDefault="00383761" w:rsidP="00383761">
      <w:pPr>
        <w:jc w:val="both"/>
        <w:rPr>
          <w:b/>
          <w:szCs w:val="24"/>
        </w:rPr>
      </w:pPr>
      <w:r>
        <w:rPr>
          <w:b/>
          <w:szCs w:val="24"/>
        </w:rPr>
        <w:t xml:space="preserve">       </w:t>
      </w:r>
      <w:r>
        <w:rPr>
          <w:noProof/>
          <w:szCs w:val="24"/>
        </w:rPr>
        <w:drawing>
          <wp:inline distT="0" distB="0" distL="0" distR="0" wp14:anchorId="3A9C9A46" wp14:editId="24D733B1">
            <wp:extent cx="5974080" cy="4472940"/>
            <wp:effectExtent l="0" t="0" r="7620" b="0"/>
            <wp:docPr id="2114346049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4101A41B" w14:textId="77777777" w:rsidR="00DA3828" w:rsidRDefault="00DA3828" w:rsidP="00383761">
      <w:pPr>
        <w:jc w:val="both"/>
        <w:rPr>
          <w:b/>
          <w:szCs w:val="24"/>
        </w:rPr>
      </w:pPr>
    </w:p>
    <w:p w14:paraId="0B858AEF" w14:textId="77777777" w:rsidR="00DA3828" w:rsidRDefault="00DA3828" w:rsidP="00383761">
      <w:pPr>
        <w:jc w:val="both"/>
        <w:rPr>
          <w:b/>
          <w:szCs w:val="24"/>
        </w:rPr>
      </w:pPr>
    </w:p>
    <w:p w14:paraId="47313379" w14:textId="77777777" w:rsidR="00DA3828" w:rsidRDefault="00DA3828" w:rsidP="00383761">
      <w:pPr>
        <w:jc w:val="both"/>
        <w:rPr>
          <w:b/>
          <w:szCs w:val="24"/>
        </w:rPr>
      </w:pPr>
    </w:p>
    <w:p w14:paraId="54D6D3B1" w14:textId="77777777" w:rsidR="00DA3828" w:rsidRDefault="00DA3828" w:rsidP="00383761">
      <w:pPr>
        <w:jc w:val="both"/>
        <w:rPr>
          <w:b/>
          <w:szCs w:val="24"/>
        </w:rPr>
      </w:pPr>
    </w:p>
    <w:p w14:paraId="77939966" w14:textId="77777777" w:rsidR="00DA3828" w:rsidRDefault="00DA3828" w:rsidP="00383761">
      <w:pPr>
        <w:jc w:val="both"/>
        <w:rPr>
          <w:b/>
          <w:szCs w:val="24"/>
        </w:rPr>
      </w:pPr>
    </w:p>
    <w:p w14:paraId="26033EA5" w14:textId="77777777" w:rsidR="00DA3828" w:rsidRDefault="00DA3828" w:rsidP="00383761">
      <w:pPr>
        <w:jc w:val="both"/>
        <w:rPr>
          <w:b/>
          <w:szCs w:val="24"/>
        </w:rPr>
      </w:pPr>
    </w:p>
    <w:p w14:paraId="0637D5E8" w14:textId="77777777" w:rsidR="00DA3828" w:rsidRDefault="00DA3828" w:rsidP="00383761">
      <w:pPr>
        <w:jc w:val="both"/>
        <w:rPr>
          <w:b/>
          <w:szCs w:val="24"/>
        </w:rPr>
      </w:pPr>
    </w:p>
    <w:p w14:paraId="0E00C6F1" w14:textId="77777777" w:rsidR="00DA3828" w:rsidRPr="00383761" w:rsidRDefault="00DA3828" w:rsidP="00383761">
      <w:pPr>
        <w:jc w:val="both"/>
        <w:rPr>
          <w:b/>
          <w:szCs w:val="24"/>
        </w:rPr>
      </w:pPr>
    </w:p>
    <w:p w14:paraId="09B219B8" w14:textId="7FCF165D" w:rsidR="00383761" w:rsidRPr="00DA3828" w:rsidRDefault="00383761" w:rsidP="00DA3828">
      <w:pPr>
        <w:pStyle w:val="Heading2"/>
      </w:pPr>
      <w:r>
        <w:lastRenderedPageBreak/>
        <w:t xml:space="preserve"> </w:t>
      </w:r>
      <w:bookmarkStart w:id="10" w:name="_Toc178975042"/>
      <w:r>
        <w:t>3.1 Statistics of sold products in last 3 months (January -March 2024)</w:t>
      </w:r>
      <w:bookmarkEnd w:id="10"/>
    </w:p>
    <w:tbl>
      <w:tblPr>
        <w:tblpPr w:leftFromText="180" w:rightFromText="180" w:vertAnchor="page" w:horzAnchor="margin" w:tblpXSpec="center" w:tblpY="2021"/>
        <w:tblW w:w="8640" w:type="dxa"/>
        <w:tblLook w:val="04A0" w:firstRow="1" w:lastRow="0" w:firstColumn="1" w:lastColumn="0" w:noHBand="0" w:noVBand="1"/>
      </w:tblPr>
      <w:tblGrid>
        <w:gridCol w:w="6346"/>
        <w:gridCol w:w="2294"/>
      </w:tblGrid>
      <w:tr w:rsidR="00DA3828" w:rsidRPr="003F2D3D" w14:paraId="4DCA3678" w14:textId="77777777" w:rsidTr="00DA3828">
        <w:trPr>
          <w:trHeight w:val="345"/>
        </w:trPr>
        <w:tc>
          <w:tcPr>
            <w:tcW w:w="6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ED69EA9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22"/>
              </w:rPr>
              <w:t>The sum</w:t>
            </w: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 xml:space="preserve"> of Total Sales (BDT)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A91933C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> </w:t>
            </w:r>
          </w:p>
        </w:tc>
      </w:tr>
      <w:tr w:rsidR="00DA3828" w:rsidRPr="003F2D3D" w14:paraId="38EAA6AF" w14:textId="77777777" w:rsidTr="00DA3828">
        <w:trPr>
          <w:trHeight w:val="330"/>
        </w:trPr>
        <w:tc>
          <w:tcPr>
            <w:tcW w:w="6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19872FB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>Product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07FFBC6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>Total</w:t>
            </w:r>
          </w:p>
        </w:tc>
      </w:tr>
      <w:tr w:rsidR="00DA3828" w:rsidRPr="003F2D3D" w14:paraId="1E50C555" w14:textId="77777777" w:rsidTr="00DA3828">
        <w:trPr>
          <w:trHeight w:val="479"/>
        </w:trPr>
        <w:tc>
          <w:tcPr>
            <w:tcW w:w="63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9538E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Desktop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7291C" w14:textId="77777777" w:rsidR="00DA3828" w:rsidRPr="003F2D3D" w:rsidRDefault="00DA3828" w:rsidP="00DA382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6950000</w:t>
            </w:r>
          </w:p>
        </w:tc>
      </w:tr>
      <w:tr w:rsidR="00DA3828" w:rsidRPr="003F2D3D" w14:paraId="70BAA271" w14:textId="77777777" w:rsidTr="00DA3828">
        <w:trPr>
          <w:trHeight w:val="345"/>
        </w:trPr>
        <w:tc>
          <w:tcPr>
            <w:tcW w:w="63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EFD29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Laptop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2D8FA" w14:textId="77777777" w:rsidR="00DA3828" w:rsidRPr="003F2D3D" w:rsidRDefault="00DA3828" w:rsidP="00DA382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12250000</w:t>
            </w:r>
          </w:p>
        </w:tc>
      </w:tr>
      <w:tr w:rsidR="00DA3828" w:rsidRPr="003F2D3D" w14:paraId="33DA677E" w14:textId="77777777" w:rsidTr="00DA3828">
        <w:trPr>
          <w:trHeight w:val="330"/>
        </w:trPr>
        <w:tc>
          <w:tcPr>
            <w:tcW w:w="63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F6CF06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Smartphone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0EA55" w14:textId="77777777" w:rsidR="00DA3828" w:rsidRPr="003F2D3D" w:rsidRDefault="00DA3828" w:rsidP="00DA382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6150000</w:t>
            </w:r>
          </w:p>
        </w:tc>
      </w:tr>
      <w:tr w:rsidR="00DA3828" w:rsidRPr="003F2D3D" w14:paraId="299021FA" w14:textId="77777777" w:rsidTr="00DA3828">
        <w:trPr>
          <w:trHeight w:val="290"/>
        </w:trPr>
        <w:tc>
          <w:tcPr>
            <w:tcW w:w="63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1117B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Tablet</w:t>
            </w:r>
          </w:p>
        </w:tc>
        <w:tc>
          <w:tcPr>
            <w:tcW w:w="2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88B2D" w14:textId="77777777" w:rsidR="00DA3828" w:rsidRPr="003F2D3D" w:rsidRDefault="00DA3828" w:rsidP="00DA382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3320000</w:t>
            </w:r>
          </w:p>
        </w:tc>
      </w:tr>
      <w:tr w:rsidR="00DA3828" w:rsidRPr="003F2D3D" w14:paraId="5DDEB6A0" w14:textId="77777777" w:rsidTr="00DA3828">
        <w:trPr>
          <w:trHeight w:val="369"/>
        </w:trPr>
        <w:tc>
          <w:tcPr>
            <w:tcW w:w="6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9744B90" w14:textId="77777777" w:rsidR="00DA3828" w:rsidRPr="003F2D3D" w:rsidRDefault="00DA3828" w:rsidP="00DA3828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>Grand Total</w:t>
            </w:r>
          </w:p>
        </w:tc>
        <w:tc>
          <w:tcPr>
            <w:tcW w:w="22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D83A1B1" w14:textId="77777777" w:rsidR="00DA3828" w:rsidRPr="003F2D3D" w:rsidRDefault="00DA3828" w:rsidP="00DA382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 w:val="22"/>
              </w:rPr>
              <w:t>28670000</w:t>
            </w:r>
          </w:p>
        </w:tc>
      </w:tr>
    </w:tbl>
    <w:p w14:paraId="7B902235" w14:textId="709DAAAC" w:rsidR="00383761" w:rsidRDefault="000312F5" w:rsidP="00383761">
      <w:pPr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A356720" wp14:editId="43DA4E64">
            <wp:simplePos x="0" y="0"/>
            <wp:positionH relativeFrom="margin">
              <wp:posOffset>0</wp:posOffset>
            </wp:positionH>
            <wp:positionV relativeFrom="page">
              <wp:posOffset>3163570</wp:posOffset>
            </wp:positionV>
            <wp:extent cx="6200775" cy="2743200"/>
            <wp:effectExtent l="0" t="0" r="9525" b="0"/>
            <wp:wrapThrough wrapText="bothSides">
              <wp:wrapPolygon edited="0">
                <wp:start x="0" y="0"/>
                <wp:lineTo x="0" y="21450"/>
                <wp:lineTo x="21567" y="21450"/>
                <wp:lineTo x="21567" y="0"/>
                <wp:lineTo x="0" y="0"/>
              </wp:wrapPolygon>
            </wp:wrapThrough>
            <wp:docPr id="49383998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2A80068-A1CB-4A6F-8C39-579811D700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E8622" w14:textId="40FE2351" w:rsidR="00383761" w:rsidRDefault="00383761" w:rsidP="00383761">
      <w:pPr>
        <w:jc w:val="both"/>
        <w:rPr>
          <w:b/>
          <w:bCs/>
          <w:szCs w:val="24"/>
        </w:rPr>
      </w:pPr>
    </w:p>
    <w:tbl>
      <w:tblPr>
        <w:tblpPr w:leftFromText="180" w:rightFromText="180" w:vertAnchor="text" w:horzAnchor="margin" w:tblpY="1137"/>
        <w:tblW w:w="9904" w:type="dxa"/>
        <w:tblLook w:val="04A0" w:firstRow="1" w:lastRow="0" w:firstColumn="1" w:lastColumn="0" w:noHBand="0" w:noVBand="1"/>
      </w:tblPr>
      <w:tblGrid>
        <w:gridCol w:w="5457"/>
        <w:gridCol w:w="4447"/>
      </w:tblGrid>
      <w:tr w:rsidR="000312F5" w:rsidRPr="006B780E" w14:paraId="74E5DD06" w14:textId="77777777" w:rsidTr="000312F5">
        <w:trPr>
          <w:trHeight w:val="333"/>
        </w:trPr>
        <w:tc>
          <w:tcPr>
            <w:tcW w:w="990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center"/>
            <w:hideMark/>
          </w:tcPr>
          <w:p w14:paraId="5D03C693" w14:textId="77079303" w:rsidR="000312F5" w:rsidRPr="0083183B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  <w:highlight w:val="cyan"/>
              </w:rPr>
            </w:pPr>
            <w:r w:rsidRPr="000312F5">
              <w:rPr>
                <w:rFonts w:ascii="Calibri" w:eastAsia="Times New Roman" w:hAnsi="Calibri" w:cs="Calibri"/>
                <w:b/>
                <w:color w:val="000000" w:themeColor="text1"/>
                <w:sz w:val="22"/>
                <w:highlight w:val="lightGray"/>
              </w:rPr>
              <w:t>The sum of Total Sales (BDT</w:t>
            </w:r>
            <w:r>
              <w:rPr>
                <w:rFonts w:ascii="Calibri" w:eastAsia="Times New Roman" w:hAnsi="Calibri" w:cs="Calibri"/>
                <w:b/>
                <w:color w:val="000000" w:themeColor="text1"/>
                <w:sz w:val="22"/>
                <w:highlight w:val="lightGray"/>
              </w:rPr>
              <w:t>)</w:t>
            </w:r>
          </w:p>
        </w:tc>
      </w:tr>
      <w:tr w:rsidR="000312F5" w:rsidRPr="006B780E" w14:paraId="3F8C1CDD" w14:textId="77777777" w:rsidTr="000312F5">
        <w:trPr>
          <w:trHeight w:val="266"/>
        </w:trPr>
        <w:tc>
          <w:tcPr>
            <w:tcW w:w="5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15D3767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b/>
                <w:color w:val="000000"/>
                <w:sz w:val="22"/>
              </w:rPr>
              <w:t>Months (Date)</w:t>
            </w:r>
          </w:p>
        </w:tc>
        <w:tc>
          <w:tcPr>
            <w:tcW w:w="44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0232695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b/>
                <w:color w:val="000000"/>
                <w:sz w:val="22"/>
              </w:rPr>
              <w:t>Total</w:t>
            </w:r>
          </w:p>
        </w:tc>
      </w:tr>
      <w:tr w:rsidR="000312F5" w:rsidRPr="006B780E" w14:paraId="66087075" w14:textId="77777777" w:rsidTr="000312F5">
        <w:trPr>
          <w:trHeight w:val="535"/>
        </w:trPr>
        <w:tc>
          <w:tcPr>
            <w:tcW w:w="5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7D3C11FD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Jan</w:t>
            </w:r>
          </w:p>
        </w:tc>
        <w:tc>
          <w:tcPr>
            <w:tcW w:w="4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048B1099" w14:textId="77777777" w:rsidR="000312F5" w:rsidRPr="006B780E" w:rsidRDefault="000312F5" w:rsidP="000312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8750000</w:t>
            </w:r>
          </w:p>
        </w:tc>
      </w:tr>
      <w:tr w:rsidR="000312F5" w:rsidRPr="006B780E" w14:paraId="35A5A759" w14:textId="77777777" w:rsidTr="000312F5">
        <w:trPr>
          <w:trHeight w:val="535"/>
        </w:trPr>
        <w:tc>
          <w:tcPr>
            <w:tcW w:w="5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CCF1F27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Feb</w:t>
            </w:r>
          </w:p>
        </w:tc>
        <w:tc>
          <w:tcPr>
            <w:tcW w:w="4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0EB1586" w14:textId="77777777" w:rsidR="000312F5" w:rsidRPr="006B780E" w:rsidRDefault="000312F5" w:rsidP="000312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9920000</w:t>
            </w:r>
          </w:p>
        </w:tc>
      </w:tr>
      <w:tr w:rsidR="000312F5" w:rsidRPr="006B780E" w14:paraId="59F391AD" w14:textId="77777777" w:rsidTr="000312F5">
        <w:trPr>
          <w:trHeight w:val="535"/>
        </w:trPr>
        <w:tc>
          <w:tcPr>
            <w:tcW w:w="5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2F11C9DD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Mar</w:t>
            </w:r>
          </w:p>
        </w:tc>
        <w:tc>
          <w:tcPr>
            <w:tcW w:w="44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5879F688" w14:textId="77777777" w:rsidR="000312F5" w:rsidRPr="006B780E" w:rsidRDefault="000312F5" w:rsidP="000312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color w:val="000000"/>
                <w:sz w:val="22"/>
              </w:rPr>
              <w:t>10000000</w:t>
            </w:r>
          </w:p>
        </w:tc>
      </w:tr>
      <w:tr w:rsidR="000312F5" w:rsidRPr="006B780E" w14:paraId="5D79CD5A" w14:textId="77777777" w:rsidTr="000312F5">
        <w:trPr>
          <w:trHeight w:val="266"/>
        </w:trPr>
        <w:tc>
          <w:tcPr>
            <w:tcW w:w="5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028849E" w14:textId="77777777" w:rsidR="000312F5" w:rsidRPr="006B780E" w:rsidRDefault="000312F5" w:rsidP="000312F5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b/>
                <w:color w:val="000000"/>
                <w:sz w:val="22"/>
              </w:rPr>
              <w:t>Grand Total</w:t>
            </w:r>
            <w:r>
              <w:rPr>
                <w:rFonts w:ascii="Calibri" w:eastAsia="Times New Roman" w:hAnsi="Calibri" w:cs="Calibri"/>
                <w:b/>
                <w:color w:val="000000"/>
                <w:sz w:val="22"/>
              </w:rPr>
              <w:t xml:space="preserve"> </w:t>
            </w:r>
          </w:p>
        </w:tc>
        <w:tc>
          <w:tcPr>
            <w:tcW w:w="4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D749B61" w14:textId="77777777" w:rsidR="000312F5" w:rsidRPr="006B780E" w:rsidRDefault="000312F5" w:rsidP="000312F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2"/>
              </w:rPr>
            </w:pPr>
            <w:r w:rsidRPr="006B780E">
              <w:rPr>
                <w:rFonts w:ascii="Calibri" w:eastAsia="Times New Roman" w:hAnsi="Calibri" w:cs="Calibri"/>
                <w:b/>
                <w:color w:val="000000"/>
                <w:sz w:val="22"/>
              </w:rPr>
              <w:t>28670000</w:t>
            </w:r>
          </w:p>
        </w:tc>
      </w:tr>
    </w:tbl>
    <w:p w14:paraId="45094FBC" w14:textId="5CC1DFE6" w:rsidR="000312F5" w:rsidRDefault="000312F5" w:rsidP="000312F5">
      <w:pPr>
        <w:pStyle w:val="Heading2"/>
      </w:pPr>
      <w:bookmarkStart w:id="11" w:name="_Toc178975043"/>
      <w:r>
        <w:t>3.2 Sales report of Gadget Home Ltd. (January – March,2024)</w:t>
      </w:r>
      <w:bookmarkEnd w:id="11"/>
    </w:p>
    <w:p w14:paraId="3EEC5A8A" w14:textId="77777777" w:rsidR="000312F5" w:rsidRDefault="000312F5" w:rsidP="000312F5">
      <w:pPr>
        <w:jc w:val="both"/>
        <w:rPr>
          <w:szCs w:val="24"/>
        </w:rPr>
      </w:pPr>
    </w:p>
    <w:p w14:paraId="5B5813E4" w14:textId="77777777" w:rsidR="000312F5" w:rsidRDefault="000312F5" w:rsidP="000312F5"/>
    <w:p w14:paraId="23E00B1A" w14:textId="77777777" w:rsidR="000312F5" w:rsidRDefault="000312F5" w:rsidP="000312F5"/>
    <w:p w14:paraId="0451EC8E" w14:textId="0546CC49" w:rsidR="000312F5" w:rsidRDefault="000312F5" w:rsidP="000312F5">
      <w:pPr>
        <w:pStyle w:val="Heading2"/>
        <w:ind w:left="360"/>
        <w:jc w:val="both"/>
      </w:pPr>
      <w:bookmarkStart w:id="12" w:name="_Toc178975044"/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9AADF2D" wp14:editId="36A0D039">
            <wp:simplePos x="0" y="0"/>
            <wp:positionH relativeFrom="margin">
              <wp:posOffset>-378460</wp:posOffset>
            </wp:positionH>
            <wp:positionV relativeFrom="page">
              <wp:posOffset>661670</wp:posOffset>
            </wp:positionV>
            <wp:extent cx="6799580" cy="3258185"/>
            <wp:effectExtent l="0" t="0" r="1270" b="18415"/>
            <wp:wrapTight wrapText="bothSides">
              <wp:wrapPolygon edited="0">
                <wp:start x="0" y="0"/>
                <wp:lineTo x="0" y="21596"/>
                <wp:lineTo x="21544" y="21596"/>
                <wp:lineTo x="21544" y="0"/>
                <wp:lineTo x="0" y="0"/>
              </wp:wrapPolygon>
            </wp:wrapTight>
            <wp:docPr id="82999014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64A403B-60A7-4822-8622-9029A0EC37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3.3 </w:t>
      </w:r>
      <w:r w:rsidRPr="000312F5">
        <w:t xml:space="preserve">Yearly report </w:t>
      </w:r>
      <w:r>
        <w:t>of Gadget Home Ltd.</w:t>
      </w:r>
      <w:bookmarkEnd w:id="12"/>
    </w:p>
    <w:tbl>
      <w:tblPr>
        <w:tblW w:w="92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67"/>
        <w:gridCol w:w="2222"/>
        <w:gridCol w:w="2367"/>
        <w:gridCol w:w="2138"/>
      </w:tblGrid>
      <w:tr w:rsidR="000312F5" w:rsidRPr="003F2D3D" w14:paraId="5C7846BE" w14:textId="77777777" w:rsidTr="000312F5">
        <w:trPr>
          <w:trHeight w:val="473"/>
        </w:trPr>
        <w:tc>
          <w:tcPr>
            <w:tcW w:w="9294" w:type="dxa"/>
            <w:gridSpan w:val="4"/>
            <w:shd w:val="clear" w:color="auto" w:fill="auto"/>
            <w:noWrap/>
            <w:vAlign w:val="center"/>
            <w:hideMark/>
          </w:tcPr>
          <w:p w14:paraId="1222CF52" w14:textId="77777777" w:rsidR="000312F5" w:rsidRPr="003F2D3D" w:rsidRDefault="000312F5" w:rsidP="00C011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szCs w:val="28"/>
              </w:rPr>
            </w:pPr>
            <w:r w:rsidRPr="003F2D3D">
              <w:rPr>
                <w:rFonts w:ascii="Calibri" w:eastAsia="Times New Roman" w:hAnsi="Calibri" w:cs="Calibri"/>
                <w:b/>
                <w:color w:val="000000"/>
                <w:szCs w:val="28"/>
              </w:rPr>
              <w:t>Yearly report</w:t>
            </w:r>
          </w:p>
        </w:tc>
      </w:tr>
      <w:tr w:rsidR="000312F5" w:rsidRPr="003F2D3D" w14:paraId="2620FBE4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0D3ECB95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Month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3D14BD77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Expenses 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5FB549C2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Sales 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48DB74E9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Profit</w:t>
            </w:r>
          </w:p>
        </w:tc>
      </w:tr>
      <w:tr w:rsidR="000312F5" w:rsidRPr="003F2D3D" w14:paraId="144C0793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5A6C2D39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January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030FC3EB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9288500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0EDBCA8B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8750000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20F5E482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-538500</w:t>
            </w:r>
          </w:p>
        </w:tc>
      </w:tr>
      <w:tr w:rsidR="000312F5" w:rsidRPr="003F2D3D" w14:paraId="6608826F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43CB5CA8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February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6BAE7318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9744300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1E82464C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9920000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06CF9EB7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175700</w:t>
            </w:r>
          </w:p>
        </w:tc>
      </w:tr>
      <w:tr w:rsidR="000312F5" w:rsidRPr="003F2D3D" w14:paraId="68EC6FFF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6F80BFC0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March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39492A60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8904700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46EB8801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10000000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54CD741D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1095300</w:t>
            </w:r>
          </w:p>
        </w:tc>
      </w:tr>
      <w:tr w:rsidR="000312F5" w:rsidRPr="003F2D3D" w14:paraId="5D73CDE2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51918651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April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56DAB4DB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7345200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1F5910D3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7957400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36E72B45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612200</w:t>
            </w:r>
          </w:p>
        </w:tc>
      </w:tr>
      <w:tr w:rsidR="000312F5" w:rsidRPr="003F2D3D" w14:paraId="0328C051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3EAE2C72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May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3AEBE6FC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8987000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070915A9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9876500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0290AC25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889500</w:t>
            </w:r>
          </w:p>
        </w:tc>
      </w:tr>
      <w:tr w:rsidR="000312F5" w:rsidRPr="003F2D3D" w14:paraId="7BA1A3F7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08B997FE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June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5308AA10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5215400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0E7109E6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5164500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2195671E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-50900</w:t>
            </w:r>
          </w:p>
        </w:tc>
      </w:tr>
      <w:tr w:rsidR="000312F5" w:rsidRPr="003F2D3D" w14:paraId="46021F38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031C322C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July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6BBD63C6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9976500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5BA9A010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11543600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156E5D68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1567100</w:t>
            </w:r>
          </w:p>
        </w:tc>
      </w:tr>
      <w:tr w:rsidR="000312F5" w:rsidRPr="003F2D3D" w14:paraId="4AA68AEC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5A748946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August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43C32BC7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7976700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317359F8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8087900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314F4F6B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111200</w:t>
            </w:r>
          </w:p>
        </w:tc>
      </w:tr>
      <w:tr w:rsidR="000312F5" w:rsidRPr="003F2D3D" w14:paraId="7BFAFDDC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722C4B69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September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2855E685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9879000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02793B09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9969800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7FDA7D04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90800</w:t>
            </w:r>
          </w:p>
        </w:tc>
      </w:tr>
      <w:tr w:rsidR="000312F5" w:rsidRPr="003F2D3D" w14:paraId="4D7EA702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66E9D7FB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October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340FAA27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6234800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57FF5835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7024000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79E7D260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789200</w:t>
            </w:r>
          </w:p>
        </w:tc>
      </w:tr>
      <w:tr w:rsidR="000312F5" w:rsidRPr="003F2D3D" w14:paraId="7F3B63D5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0ED9D491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 xml:space="preserve">November 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55BC742C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4534800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39C1B059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4809300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5697238B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274500</w:t>
            </w:r>
          </w:p>
        </w:tc>
      </w:tr>
      <w:tr w:rsidR="000312F5" w:rsidRPr="003F2D3D" w14:paraId="5AD353E6" w14:textId="77777777" w:rsidTr="00642CC8">
        <w:trPr>
          <w:trHeight w:val="377"/>
        </w:trPr>
        <w:tc>
          <w:tcPr>
            <w:tcW w:w="2567" w:type="dxa"/>
            <w:shd w:val="clear" w:color="auto" w:fill="auto"/>
            <w:noWrap/>
            <w:vAlign w:val="center"/>
            <w:hideMark/>
          </w:tcPr>
          <w:p w14:paraId="2471E881" w14:textId="77777777" w:rsidR="000312F5" w:rsidRPr="003F2D3D" w:rsidRDefault="000312F5" w:rsidP="00C01177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December</w:t>
            </w:r>
          </w:p>
        </w:tc>
        <w:tc>
          <w:tcPr>
            <w:tcW w:w="2222" w:type="dxa"/>
            <w:shd w:val="clear" w:color="auto" w:fill="auto"/>
            <w:noWrap/>
            <w:vAlign w:val="center"/>
            <w:hideMark/>
          </w:tcPr>
          <w:p w14:paraId="40F155BC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8348700</w:t>
            </w:r>
          </w:p>
        </w:tc>
        <w:tc>
          <w:tcPr>
            <w:tcW w:w="2367" w:type="dxa"/>
            <w:shd w:val="clear" w:color="auto" w:fill="auto"/>
            <w:noWrap/>
            <w:vAlign w:val="center"/>
            <w:hideMark/>
          </w:tcPr>
          <w:p w14:paraId="0572E1F8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8834800</w:t>
            </w:r>
          </w:p>
        </w:tc>
        <w:tc>
          <w:tcPr>
            <w:tcW w:w="2138" w:type="dxa"/>
            <w:shd w:val="clear" w:color="auto" w:fill="auto"/>
            <w:noWrap/>
            <w:vAlign w:val="center"/>
            <w:hideMark/>
          </w:tcPr>
          <w:p w14:paraId="2353A450" w14:textId="77777777" w:rsidR="000312F5" w:rsidRPr="003F2D3D" w:rsidRDefault="000312F5" w:rsidP="00C011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Cs/>
                <w:color w:val="000000"/>
                <w:sz w:val="22"/>
              </w:rPr>
            </w:pPr>
            <w:r w:rsidRPr="003F2D3D">
              <w:rPr>
                <w:rFonts w:ascii="Calibri" w:eastAsia="Times New Roman" w:hAnsi="Calibri" w:cs="Calibri"/>
                <w:color w:val="000000"/>
                <w:sz w:val="22"/>
              </w:rPr>
              <w:t>486100</w:t>
            </w:r>
          </w:p>
        </w:tc>
      </w:tr>
    </w:tbl>
    <w:p w14:paraId="7846794A" w14:textId="022F738F" w:rsidR="00642CC8" w:rsidRDefault="00642CC8" w:rsidP="000312F5">
      <w:pPr>
        <w:jc w:val="both"/>
        <w:rPr>
          <w:szCs w:val="24"/>
        </w:rPr>
      </w:pPr>
    </w:p>
    <w:p w14:paraId="1C8FCDCB" w14:textId="77777777" w:rsidR="00642CC8" w:rsidRDefault="00642CC8" w:rsidP="000312F5">
      <w:pPr>
        <w:jc w:val="both"/>
        <w:rPr>
          <w:szCs w:val="24"/>
        </w:rPr>
      </w:pPr>
    </w:p>
    <w:p w14:paraId="7170F2D6" w14:textId="7B465AF3" w:rsidR="00642CC8" w:rsidRDefault="00642CC8">
      <w:pPr>
        <w:rPr>
          <w:szCs w:val="24"/>
        </w:rPr>
      </w:pPr>
      <w:r>
        <w:rPr>
          <w:szCs w:val="24"/>
        </w:rPr>
        <w:br w:type="page"/>
      </w:r>
    </w:p>
    <w:p w14:paraId="12487EA6" w14:textId="77777777" w:rsidR="000312F5" w:rsidRDefault="000312F5" w:rsidP="000312F5">
      <w:pPr>
        <w:jc w:val="both"/>
        <w:rPr>
          <w:szCs w:val="24"/>
        </w:rPr>
      </w:pPr>
    </w:p>
    <w:p w14:paraId="561F5256" w14:textId="0AE277B3" w:rsidR="00642CC8" w:rsidRDefault="00642CC8" w:rsidP="00642CC8">
      <w:pPr>
        <w:pStyle w:val="Heading1"/>
        <w:jc w:val="center"/>
      </w:pPr>
      <w:bookmarkStart w:id="13" w:name="_Toc178975045"/>
      <w:r>
        <w:t>4. Market Positions</w:t>
      </w:r>
      <w:bookmarkEnd w:id="13"/>
    </w:p>
    <w:p w14:paraId="252D650A" w14:textId="7AAF857E" w:rsidR="00642CC8" w:rsidRDefault="00642CC8" w:rsidP="00642CC8">
      <w:pPr>
        <w:pStyle w:val="NormalWeb"/>
        <w:jc w:val="both"/>
        <w:rPr>
          <w:sz w:val="32"/>
          <w:szCs w:val="32"/>
        </w:rPr>
      </w:pPr>
      <w:r w:rsidRPr="00A04004">
        <w:rPr>
          <w:sz w:val="32"/>
          <w:szCs w:val="32"/>
        </w:rPr>
        <w:t>With a strong domestic market presence</w:t>
      </w:r>
      <w:r>
        <w:rPr>
          <w:sz w:val="32"/>
          <w:szCs w:val="32"/>
        </w:rPr>
        <w:t>, Gadget Home Ltd.</w:t>
      </w:r>
      <w:r w:rsidRPr="00A04004">
        <w:rPr>
          <w:sz w:val="32"/>
          <w:szCs w:val="32"/>
        </w:rPr>
        <w:t xml:space="preserve"> </w:t>
      </w:r>
      <w:ins w:id="14" w:author="BD BADHON DAS" w:date="2024-06-04T20:09:00Z">
        <w:r w:rsidRPr="00A04004">
          <w:rPr>
            <w:sz w:val="32"/>
            <w:szCs w:val="32"/>
          </w:rPr>
          <w:t xml:space="preserve">is also expanding its footprint internationally. </w:t>
        </w:r>
      </w:ins>
      <w:r w:rsidRPr="00A04004">
        <w:rPr>
          <w:sz w:val="32"/>
          <w:szCs w:val="32"/>
        </w:rPr>
        <w:t>The company’s strategic partnerships and robust supply chain have enabled it to compete effectively in the global market.</w:t>
      </w:r>
    </w:p>
    <w:p w14:paraId="567DC35C" w14:textId="2534828F" w:rsidR="00642CC8" w:rsidRDefault="00642CC8" w:rsidP="00642CC8">
      <w:pPr>
        <w:pStyle w:val="Heading1"/>
        <w:jc w:val="center"/>
      </w:pPr>
      <w:bookmarkStart w:id="15" w:name="_Toc178975046"/>
      <w:r>
        <w:t>5. Challenges and Opportunities</w:t>
      </w:r>
      <w:bookmarkEnd w:id="15"/>
    </w:p>
    <w:p w14:paraId="794A30F7" w14:textId="77777777" w:rsidR="00642CC8" w:rsidRPr="00A04004" w:rsidRDefault="00642CC8" w:rsidP="00B52B71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32"/>
          <w:szCs w:val="28"/>
        </w:rPr>
      </w:pPr>
      <w:r w:rsidRPr="00A04004">
        <w:rPr>
          <w:rStyle w:val="Strong"/>
          <w:sz w:val="32"/>
          <w:szCs w:val="28"/>
        </w:rPr>
        <w:t>Challenges:</w:t>
      </w:r>
      <w:r w:rsidRPr="00A04004">
        <w:rPr>
          <w:sz w:val="32"/>
          <w:szCs w:val="28"/>
        </w:rPr>
        <w:t xml:space="preserve"> Navigating global supply chain disruptions and increasing competition from international brand</w:t>
      </w:r>
      <w:r>
        <w:rPr>
          <w:sz w:val="32"/>
          <w:szCs w:val="28"/>
        </w:rPr>
        <w:t>s</w:t>
      </w:r>
      <w:r w:rsidRPr="00A04004">
        <w:rPr>
          <w:sz w:val="32"/>
          <w:szCs w:val="28"/>
        </w:rPr>
        <w:t>.</w:t>
      </w:r>
    </w:p>
    <w:p w14:paraId="2E457D60" w14:textId="77777777" w:rsidR="00642CC8" w:rsidRDefault="00642CC8" w:rsidP="00B52B71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32"/>
          <w:szCs w:val="28"/>
        </w:rPr>
      </w:pPr>
      <w:r w:rsidRPr="00A04004">
        <w:rPr>
          <w:rStyle w:val="Strong"/>
          <w:sz w:val="32"/>
          <w:szCs w:val="28"/>
        </w:rPr>
        <w:t>Opportunities:</w:t>
      </w:r>
      <w:r w:rsidRPr="00A04004">
        <w:rPr>
          <w:sz w:val="32"/>
          <w:szCs w:val="28"/>
        </w:rPr>
        <w:t xml:space="preserve"> Capitalizing on the growing demand for eco-friendly products and leveraging digital transformation to streamline operations.</w:t>
      </w:r>
    </w:p>
    <w:p w14:paraId="5AD31497" w14:textId="52F13DD6" w:rsidR="00642CC8" w:rsidRDefault="00642CC8" w:rsidP="00642CC8">
      <w:pPr>
        <w:pStyle w:val="Heading1"/>
        <w:jc w:val="center"/>
      </w:pPr>
      <w:bookmarkStart w:id="16" w:name="_Toc178975047"/>
      <w:r>
        <w:t>6. Conclusion</w:t>
      </w:r>
      <w:bookmarkEnd w:id="16"/>
    </w:p>
    <w:p w14:paraId="79B6A954" w14:textId="30BD9F95" w:rsidR="00642CC8" w:rsidRPr="00642CC8" w:rsidRDefault="00642CC8" w:rsidP="00642CC8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Gadget Home </w:t>
      </w:r>
      <w:r w:rsidRPr="00642CC8">
        <w:rPr>
          <w:sz w:val="28"/>
          <w:szCs w:val="28"/>
        </w:rPr>
        <w:t>Ltd. is committed to driving progress and delivering value to its stakeholders. With a clear vision, robust strategy, and unwavering dedication to excellence, the company is well-equipped to achieve its long-term objectives and sustain its competitive advantage in the global market.</w:t>
      </w:r>
    </w:p>
    <w:p w14:paraId="637D5624" w14:textId="77777777" w:rsidR="00642CC8" w:rsidRPr="00642CC8" w:rsidRDefault="00642CC8" w:rsidP="00642CC8"/>
    <w:p w14:paraId="03014F38" w14:textId="77777777" w:rsidR="00642CC8" w:rsidRPr="00642CC8" w:rsidRDefault="00642CC8" w:rsidP="00642CC8"/>
    <w:p w14:paraId="5CB4076A" w14:textId="77777777" w:rsidR="00642CC8" w:rsidRPr="00642CC8" w:rsidRDefault="00642CC8" w:rsidP="00642CC8"/>
    <w:p w14:paraId="13EAF744" w14:textId="77777777" w:rsidR="000312F5" w:rsidRPr="000312F5" w:rsidRDefault="000312F5" w:rsidP="000312F5"/>
    <w:p w14:paraId="3055F8D2" w14:textId="790D696D" w:rsidR="000312F5" w:rsidRPr="009709B9" w:rsidRDefault="00DE3AB4" w:rsidP="009709B9">
      <w:pPr>
        <w:jc w:val="center"/>
        <w:rPr>
          <w:sz w:val="72"/>
          <w:szCs w:val="72"/>
        </w:rPr>
      </w:pPr>
      <w:r w:rsidRPr="009709B9">
        <w:rPr>
          <w:sz w:val="72"/>
          <w:szCs w:val="72"/>
        </w:rPr>
        <w:t>Thank you</w:t>
      </w:r>
      <w:r w:rsidR="009709B9">
        <w:rPr>
          <w:sz w:val="72"/>
          <w:szCs w:val="72"/>
        </w:rPr>
        <w:t>.</w:t>
      </w:r>
    </w:p>
    <w:sectPr w:rsidR="000312F5" w:rsidRPr="009709B9" w:rsidSect="009709B9">
      <w:footerReference w:type="default" r:id="rId26"/>
      <w:footerReference w:type="first" r:id="rId27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F1ACB0" w14:textId="77777777" w:rsidR="00DE3AB4" w:rsidRDefault="00DE3AB4" w:rsidP="00DE3AB4">
      <w:pPr>
        <w:spacing w:after="0" w:line="240" w:lineRule="auto"/>
      </w:pPr>
      <w:r>
        <w:separator/>
      </w:r>
    </w:p>
  </w:endnote>
  <w:endnote w:type="continuationSeparator" w:id="0">
    <w:p w14:paraId="27023AE7" w14:textId="77777777" w:rsidR="00DE3AB4" w:rsidRDefault="00DE3AB4" w:rsidP="00DE3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247575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447584" w14:textId="7B392CFE" w:rsidR="009709B9" w:rsidRDefault="009709B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A19A23" w14:textId="77777777" w:rsidR="009709B9" w:rsidRDefault="009709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579824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C7D5F2" w14:textId="1EB4F783" w:rsidR="00DE3AB4" w:rsidRDefault="00DE3A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388C30" w14:textId="5A98D247" w:rsidR="00DE3AB4" w:rsidRDefault="00DE3A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0B4E7B" w14:textId="77777777" w:rsidR="00DE3AB4" w:rsidRDefault="00DE3AB4" w:rsidP="00DE3AB4">
      <w:pPr>
        <w:spacing w:after="0" w:line="240" w:lineRule="auto"/>
      </w:pPr>
      <w:r>
        <w:separator/>
      </w:r>
    </w:p>
  </w:footnote>
  <w:footnote w:type="continuationSeparator" w:id="0">
    <w:p w14:paraId="706EFEAD" w14:textId="77777777" w:rsidR="00DE3AB4" w:rsidRDefault="00DE3AB4" w:rsidP="00DE3A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B1EF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BE57B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491CFF"/>
    <w:multiLevelType w:val="multilevel"/>
    <w:tmpl w:val="EF08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78131C"/>
    <w:multiLevelType w:val="hybridMultilevel"/>
    <w:tmpl w:val="9892C7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FCE045A"/>
    <w:multiLevelType w:val="multilevel"/>
    <w:tmpl w:val="656C3D02"/>
    <w:lvl w:ilvl="0">
      <w:start w:val="2"/>
      <w:numFmt w:val="decimal"/>
      <w:lvlText w:val="%1"/>
      <w:lvlJc w:val="left"/>
      <w:pPr>
        <w:ind w:left="672" w:hanging="67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5" w15:restartNumberingAfterBreak="0">
    <w:nsid w:val="56C625B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7C7387A"/>
    <w:multiLevelType w:val="multilevel"/>
    <w:tmpl w:val="D2F2200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59F253E6"/>
    <w:multiLevelType w:val="hybridMultilevel"/>
    <w:tmpl w:val="EEE44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DB7B28"/>
    <w:multiLevelType w:val="multilevel"/>
    <w:tmpl w:val="EF08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CB3E63"/>
    <w:multiLevelType w:val="multilevel"/>
    <w:tmpl w:val="33C8D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D76040"/>
    <w:multiLevelType w:val="multilevel"/>
    <w:tmpl w:val="69844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8142519">
    <w:abstractNumId w:val="7"/>
  </w:num>
  <w:num w:numId="2" w16cid:durableId="1566916016">
    <w:abstractNumId w:val="5"/>
  </w:num>
  <w:num w:numId="3" w16cid:durableId="1854490133">
    <w:abstractNumId w:val="10"/>
  </w:num>
  <w:num w:numId="4" w16cid:durableId="321741928">
    <w:abstractNumId w:val="8"/>
  </w:num>
  <w:num w:numId="5" w16cid:durableId="358042769">
    <w:abstractNumId w:val="6"/>
  </w:num>
  <w:num w:numId="6" w16cid:durableId="2026857658">
    <w:abstractNumId w:val="1"/>
  </w:num>
  <w:num w:numId="7" w16cid:durableId="32275494">
    <w:abstractNumId w:val="0"/>
  </w:num>
  <w:num w:numId="8" w16cid:durableId="281961616">
    <w:abstractNumId w:val="3"/>
  </w:num>
  <w:num w:numId="9" w16cid:durableId="1237745443">
    <w:abstractNumId w:val="4"/>
  </w:num>
  <w:num w:numId="10" w16cid:durableId="1372917938">
    <w:abstractNumId w:val="2"/>
  </w:num>
  <w:num w:numId="11" w16cid:durableId="1329753793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BD BADHON DAS">
    <w15:presenceInfo w15:providerId="Windows Live" w15:userId="4a50c221a461a0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4B8"/>
    <w:rsid w:val="000312F5"/>
    <w:rsid w:val="00123B4D"/>
    <w:rsid w:val="002567F8"/>
    <w:rsid w:val="00383761"/>
    <w:rsid w:val="004300E6"/>
    <w:rsid w:val="005054B8"/>
    <w:rsid w:val="00600EDD"/>
    <w:rsid w:val="00642CC8"/>
    <w:rsid w:val="006D24B6"/>
    <w:rsid w:val="00755B09"/>
    <w:rsid w:val="007E33BC"/>
    <w:rsid w:val="009709B9"/>
    <w:rsid w:val="00A86D33"/>
    <w:rsid w:val="00AB17C0"/>
    <w:rsid w:val="00B52B71"/>
    <w:rsid w:val="00C374FF"/>
    <w:rsid w:val="00DA3828"/>
    <w:rsid w:val="00DE3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3B164"/>
  <w15:chartTrackingRefBased/>
  <w15:docId w15:val="{4B68B29E-81CF-41C2-AF87-A3086E8D6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48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7F8"/>
  </w:style>
  <w:style w:type="paragraph" w:styleId="Heading1">
    <w:name w:val="heading 1"/>
    <w:basedOn w:val="Normal"/>
    <w:next w:val="Normal"/>
    <w:link w:val="Heading1Char"/>
    <w:uiPriority w:val="9"/>
    <w:qFormat/>
    <w:rsid w:val="005054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54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54B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54B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54B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54B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54B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54B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54B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54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054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54B8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54B8"/>
    <w:rPr>
      <w:rFonts w:asciiTheme="minorHAnsi" w:eastAsiaTheme="majorEastAsia" w:hAnsiTheme="minorHAnsi" w:cstheme="majorBidi"/>
      <w:i/>
      <w:iCs/>
      <w:color w:val="0F476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54B8"/>
    <w:rPr>
      <w:rFonts w:asciiTheme="minorHAnsi" w:eastAsiaTheme="majorEastAsia" w:hAnsiTheme="minorHAnsi" w:cstheme="majorBidi"/>
      <w:color w:val="0F476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54B8"/>
    <w:rPr>
      <w:rFonts w:asciiTheme="minorHAnsi" w:eastAsiaTheme="majorEastAsia" w:hAnsiTheme="minorHAnsi" w:cstheme="majorBidi"/>
      <w:i/>
      <w:iCs/>
      <w:color w:val="595959" w:themeColor="text1" w:themeTint="A6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54B8"/>
    <w:rPr>
      <w:rFonts w:asciiTheme="minorHAnsi" w:eastAsiaTheme="majorEastAsia" w:hAnsiTheme="minorHAnsi" w:cstheme="majorBidi"/>
      <w:color w:val="595959" w:themeColor="text1" w:themeTint="A6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54B8"/>
    <w:rPr>
      <w:rFonts w:asciiTheme="minorHAnsi" w:eastAsiaTheme="majorEastAsia" w:hAnsiTheme="minorHAnsi" w:cstheme="majorBidi"/>
      <w:i/>
      <w:iCs/>
      <w:color w:val="272727" w:themeColor="text1" w:themeTint="D8"/>
      <w:sz w:val="2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54B8"/>
    <w:rPr>
      <w:rFonts w:asciiTheme="minorHAnsi" w:eastAsiaTheme="majorEastAsia" w:hAnsiTheme="minorHAnsi" w:cstheme="majorBidi"/>
      <w:color w:val="272727" w:themeColor="text1" w:themeTint="D8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054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4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54B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54B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54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54B8"/>
    <w:rPr>
      <w:i/>
      <w:iCs/>
      <w:color w:val="404040" w:themeColor="text1" w:themeTint="BF"/>
      <w:sz w:val="28"/>
    </w:rPr>
  </w:style>
  <w:style w:type="paragraph" w:styleId="ListParagraph">
    <w:name w:val="List Paragraph"/>
    <w:basedOn w:val="Normal"/>
    <w:uiPriority w:val="34"/>
    <w:qFormat/>
    <w:rsid w:val="005054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54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54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54B8"/>
    <w:rPr>
      <w:i/>
      <w:iCs/>
      <w:color w:val="0F4761" w:themeColor="accent1" w:themeShade="BF"/>
      <w:sz w:val="28"/>
    </w:rPr>
  </w:style>
  <w:style w:type="character" w:styleId="IntenseReference">
    <w:name w:val="Intense Reference"/>
    <w:basedOn w:val="DefaultParagraphFont"/>
    <w:uiPriority w:val="32"/>
    <w:qFormat/>
    <w:rsid w:val="005054B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054B8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23B4D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A86D33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00EDD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00EDD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123B4D"/>
    <w:pPr>
      <w:spacing w:after="100"/>
      <w:ind w:left="280"/>
    </w:pPr>
  </w:style>
  <w:style w:type="character" w:styleId="CommentReference">
    <w:name w:val="annotation reference"/>
    <w:basedOn w:val="DefaultParagraphFont"/>
    <w:uiPriority w:val="99"/>
    <w:semiHidden/>
    <w:unhideWhenUsed/>
    <w:rsid w:val="00642C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2CC8"/>
    <w:pPr>
      <w:spacing w:line="240" w:lineRule="auto"/>
    </w:pPr>
    <w:rPr>
      <w:rFonts w:cstheme="minorBidi"/>
      <w:bCs/>
      <w:kern w:val="0"/>
      <w:sz w:val="20"/>
      <w:szCs w:val="20"/>
      <w14:ligatures w14:val="non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2CC8"/>
    <w:rPr>
      <w:rFonts w:cstheme="minorBidi"/>
      <w:bCs/>
      <w:kern w:val="0"/>
      <w:sz w:val="20"/>
      <w:szCs w:val="20"/>
      <w14:ligatures w14:val="none"/>
    </w:rPr>
  </w:style>
  <w:style w:type="paragraph" w:styleId="NoSpacing">
    <w:name w:val="No Spacing"/>
    <w:link w:val="NoSpacingChar"/>
    <w:uiPriority w:val="1"/>
    <w:qFormat/>
    <w:rsid w:val="00B52B71"/>
    <w:pPr>
      <w:spacing w:after="0" w:line="240" w:lineRule="auto"/>
    </w:pPr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52B71"/>
    <w:rPr>
      <w:rFonts w:asciiTheme="minorHAnsi" w:eastAsiaTheme="minorEastAsia" w:hAnsiTheme="minorHAnsi" w:cstheme="minorBidi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E3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3AB4"/>
  </w:style>
  <w:style w:type="paragraph" w:styleId="Footer">
    <w:name w:val="footer"/>
    <w:basedOn w:val="Normal"/>
    <w:link w:val="FooterChar"/>
    <w:uiPriority w:val="99"/>
    <w:unhideWhenUsed/>
    <w:rsid w:val="00DE3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3A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diagramQuickStyle" Target="diagrams/quickStyl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chart" Target="charts/chart2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diagramLayout" Target="diagrams/layout1.xml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7/06/relationships/model3d" Target="media/model3d1.glb"/><Relationship Id="rId24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microsoft.com/office/2007/relationships/diagramDrawing" Target="diagrams/drawing1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diagramData" Target="diagrams/data1.xml"/><Relationship Id="rId4" Type="http://schemas.openxmlformats.org/officeDocument/2006/relationships/settings" Target="settings.xml"/><Relationship Id="rId9" Type="http://schemas.openxmlformats.org/officeDocument/2006/relationships/hyperlink" Target="https://www.pngall.com/gadget-png/" TargetMode="External"/><Relationship Id="rId14" Type="http://schemas.openxmlformats.org/officeDocument/2006/relationships/image" Target="media/image5.jpeg"/><Relationship Id="rId22" Type="http://schemas.openxmlformats.org/officeDocument/2006/relationships/diagramColors" Target="diagrams/colors1.xml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f365b0341fd0d58d/Documents/Project%20Edge%20Task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f365b0341fd0d58d/Documents/Project%20Edge%20Task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[Project Edge Tasks.xlsx]Sheet4!PivotTable12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sales of product</a:t>
            </a:r>
          </a:p>
        </c:rich>
      </c:tx>
      <c:layout>
        <c:manualLayout>
          <c:xMode val="edge"/>
          <c:yMode val="edge"/>
          <c:x val="0.2164912797115314"/>
          <c:y val="3.197792843462134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3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4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5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6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8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9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0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1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3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4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5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6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8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19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  <c:pivotFmt>
        <c:idx val="20"/>
        <c:spPr>
          <a:solidFill>
            <a:schemeClr val="accent1"/>
          </a:solidFill>
          <a:ln>
            <a:solidFill>
              <a:schemeClr val="accent1"/>
            </a:solidFill>
          </a:ln>
          <a:effectLst/>
          <a:scene3d>
            <a:camera prst="orthographicFront"/>
            <a:lightRig rig="threePt" dir="t"/>
          </a:scene3d>
          <a:sp3d>
            <a:bevelT/>
          </a:sp3d>
        </c:spPr>
      </c:pivotFmt>
    </c:pivotFmts>
    <c:plotArea>
      <c:layout>
        <c:manualLayout>
          <c:layoutTarget val="inner"/>
          <c:xMode val="edge"/>
          <c:yMode val="edge"/>
          <c:x val="0.11683501683501686"/>
          <c:y val="0.2105544239402507"/>
          <c:w val="0.80833333333333346"/>
          <c:h val="0.71953809827825577"/>
        </c:manualLayout>
      </c:layout>
      <c:barChart>
        <c:barDir val="col"/>
        <c:grouping val="clustered"/>
        <c:varyColors val="1"/>
        <c:ser>
          <c:idx val="0"/>
          <c:order val="0"/>
          <c:tx>
            <c:strRef>
              <c:f>Sheet4!$B$3:$B$4</c:f>
              <c:strCache>
                <c:ptCount val="1"/>
                <c:pt idx="0">
                  <c:v>Total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20BF-40EE-B774-C163E3A0FBBD}"/>
              </c:ext>
            </c:extLst>
          </c:dPt>
          <c:dPt>
            <c:idx val="1"/>
            <c:invertIfNegative val="0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20BF-40EE-B774-C163E3A0FBBD}"/>
              </c:ext>
            </c:extLst>
          </c:dPt>
          <c:dPt>
            <c:idx val="2"/>
            <c:invertIfNegative val="0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20BF-40EE-B774-C163E3A0FBBD}"/>
              </c:ext>
            </c:extLst>
          </c:dPt>
          <c:dPt>
            <c:idx val="3"/>
            <c:invertIfNegative val="0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20BF-40EE-B774-C163E3A0FBBD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20BF-40EE-B774-C163E3A0FBBD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3-20BF-40EE-B774-C163E3A0FBBD}"/>
                </c:ext>
              </c:extLst>
            </c:dLbl>
            <c:dLbl>
              <c:idx val="2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20BF-40EE-B774-C163E3A0FBBD}"/>
                </c:ext>
              </c:extLst>
            </c:dLbl>
            <c:dLbl>
              <c:idx val="3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7-20BF-40EE-B774-C163E3A0FBB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 cap="flat" cmpd="sng" algn="ctr">
                <a:solidFill>
                  <a:schemeClr val="tx1">
                    <a:lumMod val="65000"/>
                    <a:lumOff val="35000"/>
                  </a:schemeClr>
                </a:solidFill>
                <a:round/>
              </a:ln>
              <a:effectLst/>
            </c:spPr>
          </c:errBars>
          <c:cat>
            <c:strRef>
              <c:f>Sheet4!$A$5:$A$9</c:f>
              <c:strCache>
                <c:ptCount val="4"/>
                <c:pt idx="0">
                  <c:v>Desktop</c:v>
                </c:pt>
                <c:pt idx="1">
                  <c:v>Laptop</c:v>
                </c:pt>
                <c:pt idx="2">
                  <c:v>Smartphone</c:v>
                </c:pt>
                <c:pt idx="3">
                  <c:v>Tablet</c:v>
                </c:pt>
              </c:strCache>
            </c:strRef>
          </c:cat>
          <c:val>
            <c:numRef>
              <c:f>Sheet4!$B$5:$B$9</c:f>
              <c:numCache>
                <c:formatCode>General</c:formatCode>
                <c:ptCount val="4"/>
                <c:pt idx="0">
                  <c:v>6950000</c:v>
                </c:pt>
                <c:pt idx="1">
                  <c:v>12250000</c:v>
                </c:pt>
                <c:pt idx="2">
                  <c:v>6150000</c:v>
                </c:pt>
                <c:pt idx="3">
                  <c:v>3320000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20BF-40EE-B774-C163E3A0FB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62078544"/>
        <c:axId val="762079624"/>
      </c:barChart>
      <c:catAx>
        <c:axId val="7620785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2079624"/>
        <c:crosses val="autoZero"/>
        <c:auto val="1"/>
        <c:lblAlgn val="ctr"/>
        <c:lblOffset val="100"/>
        <c:noMultiLvlLbl val="0"/>
      </c:catAx>
      <c:valAx>
        <c:axId val="762079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2078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[Project Edge Tasks.xlsx]Sheet2!PivotTable7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sales of 3 months</a:t>
            </a:r>
          </a:p>
        </c:rich>
      </c:tx>
      <c:layout>
        <c:manualLayout>
          <c:xMode val="edge"/>
          <c:yMode val="edge"/>
          <c:x val="0.24151209286758615"/>
          <c:y val="1.85183900470590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  <c:marker>
          <c:symbol val="none"/>
        </c:marker>
        <c:dLbl>
          <c:idx val="0"/>
          <c:spPr>
            <a:solidFill>
              <a:schemeClr val="bg1"/>
            </a:solidFill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1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3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2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  <c:marker>
          <c:symbol val="none"/>
        </c:marker>
        <c:dLbl>
          <c:idx val="0"/>
          <c:spPr>
            <a:solidFill>
              <a:schemeClr val="bg1"/>
            </a:solidFill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1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4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5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6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horzOverflow="clip" vert="horz" wrap="square" lIns="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1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  <a:pattFill prst="pct75">
                  <a:fgClr>
                    <a:schemeClr val="dk1">
                      <a:lumMod val="75000"/>
                      <a:lumOff val="25000"/>
                    </a:schemeClr>
                  </a:fgClr>
                  <a:bgClr>
                    <a:schemeClr val="dk1">
                      <a:lumMod val="65000"/>
                      <a:lumOff val="35000"/>
                    </a:schemeClr>
                  </a:bgClr>
                </a:pattFill>
                <a:ln>
                  <a:noFill/>
                </a:ln>
              </c15:spPr>
            </c:ext>
          </c:extLst>
        </c:dLbl>
      </c:pivotFmt>
      <c:pivotFmt>
        <c:idx val="7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8"/>
        <c:spPr>
          <a:solidFill>
            <a:schemeClr val="accent2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9"/>
        <c:spPr>
          <a:solidFill>
            <a:schemeClr val="accent3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0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horzOverflow="clip" vert="horz" wrap="square" lIns="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1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  <a:pattFill prst="pct75">
                  <a:fgClr>
                    <a:schemeClr val="dk1">
                      <a:lumMod val="75000"/>
                      <a:lumOff val="25000"/>
                    </a:schemeClr>
                  </a:fgClr>
                  <a:bgClr>
                    <a:schemeClr val="dk1">
                      <a:lumMod val="65000"/>
                      <a:lumOff val="35000"/>
                    </a:schemeClr>
                  </a:bgClr>
                </a:pattFill>
                <a:ln>
                  <a:noFill/>
                </a:ln>
              </c15:spPr>
            </c:ext>
          </c:extLst>
        </c:dLbl>
      </c:pivotFmt>
      <c:pivotFmt>
        <c:idx val="11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2"/>
        <c:spPr>
          <a:solidFill>
            <a:schemeClr val="accent2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3"/>
        <c:spPr>
          <a:solidFill>
            <a:schemeClr val="accent3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horzOverflow="clip" vert="horz" wrap="square" lIns="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1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  <a:pattFill prst="pct75">
                  <a:fgClr>
                    <a:schemeClr val="dk1">
                      <a:lumMod val="75000"/>
                      <a:lumOff val="25000"/>
                    </a:schemeClr>
                  </a:fgClr>
                  <a:bgClr>
                    <a:schemeClr val="dk1">
                      <a:lumMod val="65000"/>
                      <a:lumOff val="35000"/>
                    </a:schemeClr>
                  </a:bgClr>
                </a:pattFill>
                <a:ln>
                  <a:noFill/>
                </a:ln>
              </c15:spPr>
            </c:ext>
          </c:extLst>
        </c:dLbl>
      </c:pivotFmt>
      <c:pivotFmt>
        <c:idx val="15"/>
        <c:spPr>
          <a:solidFill>
            <a:schemeClr val="accent1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6"/>
        <c:spPr>
          <a:solidFill>
            <a:schemeClr val="accent2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  <c:pivotFmt>
        <c:idx val="17"/>
        <c:spPr>
          <a:solidFill>
            <a:schemeClr val="accent3"/>
          </a:solidFill>
          <a:ln w="25400">
            <a:solidFill>
              <a:schemeClr val="lt1"/>
            </a:solidFill>
          </a:ln>
          <a:effectLst/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25400">
            <a:contourClr>
              <a:schemeClr val="lt1"/>
            </a:contourClr>
          </a:sp3d>
        </c:spPr>
      </c:pivotFmt>
    </c:pivotFmts>
    <c:plotArea>
      <c:layout/>
      <c:ofPieChart>
        <c:ofPieType val="pie"/>
        <c:varyColors val="1"/>
        <c:ser>
          <c:idx val="0"/>
          <c:order val="0"/>
          <c:tx>
            <c:strRef>
              <c:f>Sheet2!$B$3:$B$4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DE09-4D1A-B29F-1CAE8A47C800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DE09-4D1A-B29F-1CAE8A47C800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DE09-4D1A-B29F-1CAE8A47C800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DE09-4D1A-B29F-1CAE8A47C800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1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rect">
                    <a:avLst/>
                  </a:prstGeom>
                  <a:pattFill prst="pct75">
                    <a:fgClr>
                      <a:schemeClr val="dk1">
                        <a:lumMod val="75000"/>
                        <a:lumOff val="25000"/>
                      </a:schemeClr>
                    </a:fgClr>
                    <a:bgClr>
                      <a:schemeClr val="dk1">
                        <a:lumMod val="65000"/>
                        <a:lumOff val="35000"/>
                      </a:schemeClr>
                    </a:bgClr>
                  </a:pattFill>
                  <a:ln>
                    <a:noFill/>
                  </a:ln>
                </c15:spPr>
              </c:ext>
            </c:extLst>
          </c:dLbls>
          <c:cat>
            <c:strRef>
              <c:f>Sheet2!$A$5:$A$8</c:f>
              <c:strCache>
                <c:ptCount val="3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</c:strCache>
            </c:strRef>
          </c:cat>
          <c:val>
            <c:numRef>
              <c:f>Sheet2!$B$5:$B$8</c:f>
              <c:numCache>
                <c:formatCode>General</c:formatCode>
                <c:ptCount val="3"/>
                <c:pt idx="0">
                  <c:v>8750000</c:v>
                </c:pt>
                <c:pt idx="1">
                  <c:v>9920000</c:v>
                </c:pt>
                <c:pt idx="2">
                  <c:v>10000000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DE09-4D1A-B29F-1CAE8A47C800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gapWidth val="100"/>
        <c:secondPieSize val="75"/>
        <c:serLines>
          <c:spPr>
            <a:ln w="9525">
              <a:solidFill>
                <a:schemeClr val="dk1">
                  <a:lumMod val="50000"/>
                  <a:lumOff val="50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3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CEEB9F-4A17-44AF-A29D-6BC7B572CBB4}" type="doc">
      <dgm:prSet loTypeId="urn:microsoft.com/office/officeart/2008/layout/VerticalCurvedList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91D5519-9D25-48C9-856B-B290DD930974}">
      <dgm:prSet/>
      <dgm:spPr/>
      <dgm:t>
        <a:bodyPr/>
        <a:lstStyle/>
        <a:p>
          <a:pPr algn="ctr"/>
          <a:r>
            <a:rPr lang="en-US" b="1" i="1"/>
            <a:t>Market Research</a:t>
          </a:r>
        </a:p>
      </dgm:t>
    </dgm:pt>
    <dgm:pt modelId="{8EDE5284-BCA5-4EC7-B803-3B630AAA29C1}" type="sibTrans" cxnId="{05C694A2-991D-4C39-96BF-47B4FC8AEAF0}">
      <dgm:prSet/>
      <dgm:spPr/>
      <dgm:t>
        <a:bodyPr/>
        <a:lstStyle/>
        <a:p>
          <a:endParaRPr lang="en-US"/>
        </a:p>
      </dgm:t>
    </dgm:pt>
    <dgm:pt modelId="{98ABC242-E618-46C0-9C53-AD3071F82752}" type="parTrans" cxnId="{05C694A2-991D-4C39-96BF-47B4FC8AEAF0}">
      <dgm:prSet/>
      <dgm:spPr/>
      <dgm:t>
        <a:bodyPr/>
        <a:lstStyle/>
        <a:p>
          <a:endParaRPr lang="en-US"/>
        </a:p>
      </dgm:t>
    </dgm:pt>
    <dgm:pt modelId="{0A2456CF-F018-4006-85A0-E59A5F382F5A}">
      <dgm:prSet/>
      <dgm:spPr/>
      <dgm:t>
        <a:bodyPr/>
        <a:lstStyle/>
        <a:p>
          <a:pPr algn="ctr"/>
          <a:r>
            <a:rPr lang="en-US" b="1" i="1"/>
            <a:t>Product Development</a:t>
          </a:r>
          <a:endParaRPr lang="en-US" i="1"/>
        </a:p>
      </dgm:t>
    </dgm:pt>
    <dgm:pt modelId="{66376685-B892-4145-BD73-C64F5E4EBB5A}" type="sibTrans" cxnId="{5C6E4EDF-5CCF-448D-8624-91641F8BBFB7}">
      <dgm:prSet/>
      <dgm:spPr/>
      <dgm:t>
        <a:bodyPr/>
        <a:lstStyle/>
        <a:p>
          <a:endParaRPr lang="en-US"/>
        </a:p>
      </dgm:t>
    </dgm:pt>
    <dgm:pt modelId="{C3D50BF0-A423-4111-9791-BD048095FCA3}" type="parTrans" cxnId="{5C6E4EDF-5CCF-448D-8624-91641F8BBFB7}">
      <dgm:prSet/>
      <dgm:spPr/>
      <dgm:t>
        <a:bodyPr/>
        <a:lstStyle/>
        <a:p>
          <a:endParaRPr lang="en-US"/>
        </a:p>
      </dgm:t>
    </dgm:pt>
    <dgm:pt modelId="{A5A71D0A-8A1C-4C79-A17C-36163455A495}">
      <dgm:prSet/>
      <dgm:spPr/>
      <dgm:t>
        <a:bodyPr/>
        <a:lstStyle/>
        <a:p>
          <a:pPr algn="ctr"/>
          <a:r>
            <a:rPr lang="en-US" b="1" i="1"/>
            <a:t>Production Planning</a:t>
          </a:r>
          <a:endParaRPr lang="en-US" i="1"/>
        </a:p>
      </dgm:t>
    </dgm:pt>
    <dgm:pt modelId="{D7A0187B-9637-4970-8DE3-E4926024ED73}" type="sibTrans" cxnId="{3255790C-F8CA-4965-BDE5-E857CC6C3270}">
      <dgm:prSet/>
      <dgm:spPr/>
      <dgm:t>
        <a:bodyPr/>
        <a:lstStyle/>
        <a:p>
          <a:endParaRPr lang="en-US"/>
        </a:p>
      </dgm:t>
    </dgm:pt>
    <dgm:pt modelId="{64CFD9AE-23B5-4E99-A3A9-583097C45C36}" type="parTrans" cxnId="{3255790C-F8CA-4965-BDE5-E857CC6C3270}">
      <dgm:prSet/>
      <dgm:spPr/>
      <dgm:t>
        <a:bodyPr/>
        <a:lstStyle/>
        <a:p>
          <a:endParaRPr lang="en-US"/>
        </a:p>
      </dgm:t>
    </dgm:pt>
    <dgm:pt modelId="{53DE0A7B-0BD5-41FE-B038-D2EB760C59EB}">
      <dgm:prSet/>
      <dgm:spPr/>
      <dgm:t>
        <a:bodyPr/>
        <a:lstStyle/>
        <a:p>
          <a:pPr algn="ctr"/>
          <a:r>
            <a:rPr lang="en-US" b="1" i="1"/>
            <a:t>Marketing Strategy</a:t>
          </a:r>
          <a:endParaRPr lang="en-US" i="1"/>
        </a:p>
      </dgm:t>
    </dgm:pt>
    <dgm:pt modelId="{80CF19EA-759A-4716-8ADE-29A71DE0DC5D}" type="sibTrans" cxnId="{8F970C6A-4F5D-4297-92D6-72ABBB26CF54}">
      <dgm:prSet/>
      <dgm:spPr/>
      <dgm:t>
        <a:bodyPr/>
        <a:lstStyle/>
        <a:p>
          <a:endParaRPr lang="en-US"/>
        </a:p>
      </dgm:t>
    </dgm:pt>
    <dgm:pt modelId="{CE00FD64-983D-43F6-AEEA-F0AEAA14ECE5}" type="parTrans" cxnId="{8F970C6A-4F5D-4297-92D6-72ABBB26CF54}">
      <dgm:prSet/>
      <dgm:spPr/>
      <dgm:t>
        <a:bodyPr/>
        <a:lstStyle/>
        <a:p>
          <a:endParaRPr lang="en-US"/>
        </a:p>
      </dgm:t>
    </dgm:pt>
    <dgm:pt modelId="{D77BD356-991F-4839-91A9-5FC5CC0EEBA3}">
      <dgm:prSet phldrT="[Text]"/>
      <dgm:spPr/>
      <dgm:t>
        <a:bodyPr/>
        <a:lstStyle/>
        <a:p>
          <a:pPr algn="ctr"/>
          <a:r>
            <a:rPr lang="en-US" b="1" i="1"/>
            <a:t>Sales Strategy</a:t>
          </a:r>
          <a:endParaRPr lang="en-US" i="1"/>
        </a:p>
      </dgm:t>
    </dgm:pt>
    <dgm:pt modelId="{14CC94B2-80A1-47D4-ADCE-A87E2A17DFE9}" type="sibTrans" cxnId="{C155DD7A-CF5C-4DB2-8FB3-49BD4CED5541}">
      <dgm:prSet/>
      <dgm:spPr/>
      <dgm:t>
        <a:bodyPr/>
        <a:lstStyle/>
        <a:p>
          <a:endParaRPr lang="en-US"/>
        </a:p>
      </dgm:t>
    </dgm:pt>
    <dgm:pt modelId="{CBBAEDF9-6FF1-4113-BD6B-1D4F73908169}" type="parTrans" cxnId="{C155DD7A-CF5C-4DB2-8FB3-49BD4CED5541}">
      <dgm:prSet/>
      <dgm:spPr/>
      <dgm:t>
        <a:bodyPr/>
        <a:lstStyle/>
        <a:p>
          <a:endParaRPr lang="en-US"/>
        </a:p>
      </dgm:t>
    </dgm:pt>
    <dgm:pt modelId="{C3C97A95-D47B-4297-A845-3E7BDBD18A6D}">
      <dgm:prSet phldrT="[Text]"/>
      <dgm:spPr/>
      <dgm:t>
        <a:bodyPr/>
        <a:lstStyle/>
        <a:p>
          <a:pPr algn="ctr"/>
          <a:r>
            <a:rPr lang="en-US" b="1" i="1"/>
            <a:t>Distribution and Logistics</a:t>
          </a:r>
          <a:endParaRPr lang="en-US" i="1"/>
        </a:p>
      </dgm:t>
    </dgm:pt>
    <dgm:pt modelId="{FD5339B6-8900-42BD-8E4D-F1F106AD1154}" type="sibTrans" cxnId="{EB944661-F05D-4B51-93F2-1C512A5FB746}">
      <dgm:prSet/>
      <dgm:spPr/>
      <dgm:t>
        <a:bodyPr/>
        <a:lstStyle/>
        <a:p>
          <a:endParaRPr lang="en-US"/>
        </a:p>
      </dgm:t>
    </dgm:pt>
    <dgm:pt modelId="{7DE76C24-B899-455C-A8BC-E2D59551260D}" type="parTrans" cxnId="{EB944661-F05D-4B51-93F2-1C512A5FB746}">
      <dgm:prSet/>
      <dgm:spPr/>
      <dgm:t>
        <a:bodyPr/>
        <a:lstStyle/>
        <a:p>
          <a:endParaRPr lang="en-US"/>
        </a:p>
      </dgm:t>
    </dgm:pt>
    <dgm:pt modelId="{FF64B588-3714-43AB-ADD2-A15F4369FAED}">
      <dgm:prSet phldrT="[Text]"/>
      <dgm:spPr/>
      <dgm:t>
        <a:bodyPr/>
        <a:lstStyle/>
        <a:p>
          <a:pPr algn="ctr"/>
          <a:r>
            <a:rPr lang="en-US" b="1" i="1"/>
            <a:t>Customer Service</a:t>
          </a:r>
          <a:endParaRPr lang="en-US" i="1"/>
        </a:p>
      </dgm:t>
    </dgm:pt>
    <dgm:pt modelId="{18052642-83A7-475D-AC63-978BCD506229}" type="sibTrans" cxnId="{BECCCB68-6AF1-44C1-BF8B-9C6F3F7A5C0C}">
      <dgm:prSet/>
      <dgm:spPr/>
      <dgm:t>
        <a:bodyPr/>
        <a:lstStyle/>
        <a:p>
          <a:endParaRPr lang="en-US"/>
        </a:p>
      </dgm:t>
    </dgm:pt>
    <dgm:pt modelId="{5E4F6B25-A8C3-425B-88D5-190DD13819FD}" type="parTrans" cxnId="{BECCCB68-6AF1-44C1-BF8B-9C6F3F7A5C0C}">
      <dgm:prSet/>
      <dgm:spPr/>
      <dgm:t>
        <a:bodyPr/>
        <a:lstStyle/>
        <a:p>
          <a:endParaRPr lang="en-US"/>
        </a:p>
      </dgm:t>
    </dgm:pt>
    <dgm:pt modelId="{12344558-D157-4D50-928A-15C632CBED19}">
      <dgm:prSet phldrT="[Text]"/>
      <dgm:spPr/>
      <dgm:t>
        <a:bodyPr/>
        <a:lstStyle/>
        <a:p>
          <a:endParaRPr lang="en-US"/>
        </a:p>
      </dgm:t>
    </dgm:pt>
    <dgm:pt modelId="{47A0FD74-A192-4287-BE43-19767703BAE1}" type="sibTrans" cxnId="{62FD1072-AF85-41C2-A22B-C6B0E373F730}">
      <dgm:prSet/>
      <dgm:spPr/>
      <dgm:t>
        <a:bodyPr/>
        <a:lstStyle/>
        <a:p>
          <a:endParaRPr lang="en-US"/>
        </a:p>
      </dgm:t>
    </dgm:pt>
    <dgm:pt modelId="{CD6777E1-B996-4413-A8EB-3AE9D17631F8}" type="parTrans" cxnId="{62FD1072-AF85-41C2-A22B-C6B0E373F730}">
      <dgm:prSet/>
      <dgm:spPr/>
      <dgm:t>
        <a:bodyPr/>
        <a:lstStyle/>
        <a:p>
          <a:endParaRPr lang="en-US"/>
        </a:p>
      </dgm:t>
    </dgm:pt>
    <dgm:pt modelId="{2FD11194-A167-4ABB-9E3E-28A220D259FF}">
      <dgm:prSet phldrT="[Text]"/>
      <dgm:spPr/>
      <dgm:t>
        <a:bodyPr/>
        <a:lstStyle/>
        <a:p>
          <a:endParaRPr lang="en-US"/>
        </a:p>
      </dgm:t>
    </dgm:pt>
    <dgm:pt modelId="{69C314D7-CA5F-47D2-AA33-EB200A068758}" type="sibTrans" cxnId="{BBD8479A-5C55-4190-BB2B-625FE0C9A2B8}">
      <dgm:prSet/>
      <dgm:spPr/>
      <dgm:t>
        <a:bodyPr/>
        <a:lstStyle/>
        <a:p>
          <a:endParaRPr lang="en-US"/>
        </a:p>
      </dgm:t>
    </dgm:pt>
    <dgm:pt modelId="{286BC3A6-B142-474C-9A12-6B1DF831DE93}" type="parTrans" cxnId="{BBD8479A-5C55-4190-BB2B-625FE0C9A2B8}">
      <dgm:prSet/>
      <dgm:spPr/>
      <dgm:t>
        <a:bodyPr/>
        <a:lstStyle/>
        <a:p>
          <a:endParaRPr lang="en-US"/>
        </a:p>
      </dgm:t>
    </dgm:pt>
    <dgm:pt modelId="{A1669B3F-12D3-4100-AD41-7C06A8514F01}">
      <dgm:prSet phldrT="[Text]"/>
      <dgm:spPr/>
      <dgm:t>
        <a:bodyPr/>
        <a:lstStyle/>
        <a:p>
          <a:pPr algn="ctr"/>
          <a:endParaRPr lang="en-US"/>
        </a:p>
      </dgm:t>
    </dgm:pt>
    <dgm:pt modelId="{48FF17D5-DA51-412A-9021-8C2293D45A39}" type="parTrans" cxnId="{6D02DA2F-6045-49B5-A895-06C281675D26}">
      <dgm:prSet/>
      <dgm:spPr/>
      <dgm:t>
        <a:bodyPr/>
        <a:lstStyle/>
        <a:p>
          <a:endParaRPr lang="en-US"/>
        </a:p>
      </dgm:t>
    </dgm:pt>
    <dgm:pt modelId="{CF4C0F99-2D2E-465A-B9D1-869AB78C9B13}" type="sibTrans" cxnId="{6D02DA2F-6045-49B5-A895-06C281675D26}">
      <dgm:prSet/>
      <dgm:spPr/>
      <dgm:t>
        <a:bodyPr/>
        <a:lstStyle/>
        <a:p>
          <a:endParaRPr lang="en-US"/>
        </a:p>
      </dgm:t>
    </dgm:pt>
    <dgm:pt modelId="{A9AB31F3-CB7A-408B-BFAB-F49840112D4F}">
      <dgm:prSet phldrT="[Text]"/>
      <dgm:spPr/>
      <dgm:t>
        <a:bodyPr/>
        <a:lstStyle/>
        <a:p>
          <a:pPr algn="ctr"/>
          <a:endParaRPr lang="en-US"/>
        </a:p>
      </dgm:t>
    </dgm:pt>
    <dgm:pt modelId="{A2280D45-A8D1-4147-AF7C-7B0404564AC7}" type="parTrans" cxnId="{79677CF0-3961-422E-9CBF-A96E2348A3B2}">
      <dgm:prSet/>
      <dgm:spPr/>
      <dgm:t>
        <a:bodyPr/>
        <a:lstStyle/>
        <a:p>
          <a:endParaRPr lang="en-US"/>
        </a:p>
      </dgm:t>
    </dgm:pt>
    <dgm:pt modelId="{89388AA4-FD23-4AD1-8FBE-89378FFFB62D}" type="sibTrans" cxnId="{79677CF0-3961-422E-9CBF-A96E2348A3B2}">
      <dgm:prSet/>
      <dgm:spPr/>
      <dgm:t>
        <a:bodyPr/>
        <a:lstStyle/>
        <a:p>
          <a:endParaRPr lang="en-US"/>
        </a:p>
      </dgm:t>
    </dgm:pt>
    <dgm:pt modelId="{52493215-9CF8-4A11-9A65-354D6FBE85FF}" type="pres">
      <dgm:prSet presAssocID="{05CEEB9F-4A17-44AF-A29D-6BC7B572CBB4}" presName="Name0" presStyleCnt="0">
        <dgm:presLayoutVars>
          <dgm:chMax val="7"/>
          <dgm:chPref val="7"/>
          <dgm:dir/>
        </dgm:presLayoutVars>
      </dgm:prSet>
      <dgm:spPr/>
    </dgm:pt>
    <dgm:pt modelId="{6091EB84-3CD6-4D40-94A1-6566DC3FC048}" type="pres">
      <dgm:prSet presAssocID="{05CEEB9F-4A17-44AF-A29D-6BC7B572CBB4}" presName="Name1" presStyleCnt="0"/>
      <dgm:spPr/>
    </dgm:pt>
    <dgm:pt modelId="{0E6035BA-9974-482F-BB86-2BFE11A76BEA}" type="pres">
      <dgm:prSet presAssocID="{05CEEB9F-4A17-44AF-A29D-6BC7B572CBB4}" presName="cycle" presStyleCnt="0"/>
      <dgm:spPr/>
    </dgm:pt>
    <dgm:pt modelId="{B3E18DBC-42AF-458D-B564-20BE4B1F36EF}" type="pres">
      <dgm:prSet presAssocID="{05CEEB9F-4A17-44AF-A29D-6BC7B572CBB4}" presName="srcNode" presStyleLbl="node1" presStyleIdx="0" presStyleCnt="7"/>
      <dgm:spPr/>
    </dgm:pt>
    <dgm:pt modelId="{E66750CB-CAA2-49B5-9EF5-B1B648925185}" type="pres">
      <dgm:prSet presAssocID="{05CEEB9F-4A17-44AF-A29D-6BC7B572CBB4}" presName="conn" presStyleLbl="parChTrans1D2" presStyleIdx="0" presStyleCnt="1"/>
      <dgm:spPr/>
    </dgm:pt>
    <dgm:pt modelId="{F0CD6ABD-5121-4C41-B01F-6CBE15785C0C}" type="pres">
      <dgm:prSet presAssocID="{05CEEB9F-4A17-44AF-A29D-6BC7B572CBB4}" presName="extraNode" presStyleLbl="node1" presStyleIdx="0" presStyleCnt="7"/>
      <dgm:spPr/>
    </dgm:pt>
    <dgm:pt modelId="{CE8E3B3B-7192-4893-9748-20ED763D5A10}" type="pres">
      <dgm:prSet presAssocID="{05CEEB9F-4A17-44AF-A29D-6BC7B572CBB4}" presName="dstNode" presStyleLbl="node1" presStyleIdx="0" presStyleCnt="7"/>
      <dgm:spPr/>
    </dgm:pt>
    <dgm:pt modelId="{A58BCA21-3946-4D76-AA74-7EAA8565FD5F}" type="pres">
      <dgm:prSet presAssocID="{D91D5519-9D25-48C9-856B-B290DD930974}" presName="text_1" presStyleLbl="node1" presStyleIdx="0" presStyleCnt="7">
        <dgm:presLayoutVars>
          <dgm:bulletEnabled val="1"/>
        </dgm:presLayoutVars>
      </dgm:prSet>
      <dgm:spPr/>
    </dgm:pt>
    <dgm:pt modelId="{3FDC8D45-9D65-473A-9146-CDD4EBF9FA31}" type="pres">
      <dgm:prSet presAssocID="{D91D5519-9D25-48C9-856B-B290DD930974}" presName="accent_1" presStyleCnt="0"/>
      <dgm:spPr/>
    </dgm:pt>
    <dgm:pt modelId="{775D416E-A00D-4113-B6CE-991873793813}" type="pres">
      <dgm:prSet presAssocID="{D91D5519-9D25-48C9-856B-B290DD930974}" presName="accentRepeatNode" presStyleLbl="solidFgAcc1" presStyleIdx="0" presStyleCnt="7"/>
      <dgm:spPr/>
    </dgm:pt>
    <dgm:pt modelId="{A7F4889F-8A9B-401A-9955-4A9FD2365D14}" type="pres">
      <dgm:prSet presAssocID="{0A2456CF-F018-4006-85A0-E59A5F382F5A}" presName="text_2" presStyleLbl="node1" presStyleIdx="1" presStyleCnt="7">
        <dgm:presLayoutVars>
          <dgm:bulletEnabled val="1"/>
        </dgm:presLayoutVars>
      </dgm:prSet>
      <dgm:spPr/>
    </dgm:pt>
    <dgm:pt modelId="{41B67364-0C45-4E0B-B28D-7D94D3D3DB06}" type="pres">
      <dgm:prSet presAssocID="{0A2456CF-F018-4006-85A0-E59A5F382F5A}" presName="accent_2" presStyleCnt="0"/>
      <dgm:spPr/>
    </dgm:pt>
    <dgm:pt modelId="{E9C3BB5E-BE5A-4B7B-ADC0-A2D362BA3C15}" type="pres">
      <dgm:prSet presAssocID="{0A2456CF-F018-4006-85A0-E59A5F382F5A}" presName="accentRepeatNode" presStyleLbl="solidFgAcc1" presStyleIdx="1" presStyleCnt="7"/>
      <dgm:spPr/>
    </dgm:pt>
    <dgm:pt modelId="{34EEF73A-A8FE-4735-968F-61E63A58EF86}" type="pres">
      <dgm:prSet presAssocID="{A5A71D0A-8A1C-4C79-A17C-36163455A495}" presName="text_3" presStyleLbl="node1" presStyleIdx="2" presStyleCnt="7">
        <dgm:presLayoutVars>
          <dgm:bulletEnabled val="1"/>
        </dgm:presLayoutVars>
      </dgm:prSet>
      <dgm:spPr/>
    </dgm:pt>
    <dgm:pt modelId="{DAC06030-A4BE-4E26-B864-69B75CB03D95}" type="pres">
      <dgm:prSet presAssocID="{A5A71D0A-8A1C-4C79-A17C-36163455A495}" presName="accent_3" presStyleCnt="0"/>
      <dgm:spPr/>
    </dgm:pt>
    <dgm:pt modelId="{9B2CA8F6-2B46-410B-800A-96CC213BF9A2}" type="pres">
      <dgm:prSet presAssocID="{A5A71D0A-8A1C-4C79-A17C-36163455A495}" presName="accentRepeatNode" presStyleLbl="solidFgAcc1" presStyleIdx="2" presStyleCnt="7"/>
      <dgm:spPr/>
    </dgm:pt>
    <dgm:pt modelId="{A1172DBE-A91F-491F-9DF8-DA43A25ABCDF}" type="pres">
      <dgm:prSet presAssocID="{53DE0A7B-0BD5-41FE-B038-D2EB760C59EB}" presName="text_4" presStyleLbl="node1" presStyleIdx="3" presStyleCnt="7">
        <dgm:presLayoutVars>
          <dgm:bulletEnabled val="1"/>
        </dgm:presLayoutVars>
      </dgm:prSet>
      <dgm:spPr/>
    </dgm:pt>
    <dgm:pt modelId="{403BDC73-F28E-4682-BDCC-F69EDB9C1101}" type="pres">
      <dgm:prSet presAssocID="{53DE0A7B-0BD5-41FE-B038-D2EB760C59EB}" presName="accent_4" presStyleCnt="0"/>
      <dgm:spPr/>
    </dgm:pt>
    <dgm:pt modelId="{E06488B8-2005-4B76-8A0B-A67743B3E0D9}" type="pres">
      <dgm:prSet presAssocID="{53DE0A7B-0BD5-41FE-B038-D2EB760C59EB}" presName="accentRepeatNode" presStyleLbl="solidFgAcc1" presStyleIdx="3" presStyleCnt="7"/>
      <dgm:spPr/>
    </dgm:pt>
    <dgm:pt modelId="{8F705DBE-EE47-4B68-84C4-3D6B25E68968}" type="pres">
      <dgm:prSet presAssocID="{D77BD356-991F-4839-91A9-5FC5CC0EEBA3}" presName="text_5" presStyleLbl="node1" presStyleIdx="4" presStyleCnt="7">
        <dgm:presLayoutVars>
          <dgm:bulletEnabled val="1"/>
        </dgm:presLayoutVars>
      </dgm:prSet>
      <dgm:spPr/>
    </dgm:pt>
    <dgm:pt modelId="{F61922DC-D505-4E56-8CD1-154F1984CF56}" type="pres">
      <dgm:prSet presAssocID="{D77BD356-991F-4839-91A9-5FC5CC0EEBA3}" presName="accent_5" presStyleCnt="0"/>
      <dgm:spPr/>
    </dgm:pt>
    <dgm:pt modelId="{D4403B9D-0D29-4918-BD31-C3A535051A85}" type="pres">
      <dgm:prSet presAssocID="{D77BD356-991F-4839-91A9-5FC5CC0EEBA3}" presName="accentRepeatNode" presStyleLbl="solidFgAcc1" presStyleIdx="4" presStyleCnt="7"/>
      <dgm:spPr/>
    </dgm:pt>
    <dgm:pt modelId="{AC79B8A0-57EA-4FFA-BFBD-2BF5094C8BBB}" type="pres">
      <dgm:prSet presAssocID="{C3C97A95-D47B-4297-A845-3E7BDBD18A6D}" presName="text_6" presStyleLbl="node1" presStyleIdx="5" presStyleCnt="7">
        <dgm:presLayoutVars>
          <dgm:bulletEnabled val="1"/>
        </dgm:presLayoutVars>
      </dgm:prSet>
      <dgm:spPr/>
    </dgm:pt>
    <dgm:pt modelId="{397975D4-D199-4C1F-8029-F488E14A0FFE}" type="pres">
      <dgm:prSet presAssocID="{C3C97A95-D47B-4297-A845-3E7BDBD18A6D}" presName="accent_6" presStyleCnt="0"/>
      <dgm:spPr/>
    </dgm:pt>
    <dgm:pt modelId="{DC39BA2B-30B3-4264-9D94-BE1EF2280002}" type="pres">
      <dgm:prSet presAssocID="{C3C97A95-D47B-4297-A845-3E7BDBD18A6D}" presName="accentRepeatNode" presStyleLbl="solidFgAcc1" presStyleIdx="5" presStyleCnt="7"/>
      <dgm:spPr/>
    </dgm:pt>
    <dgm:pt modelId="{DC5A7E38-8221-474C-AD88-25E2FD17EC93}" type="pres">
      <dgm:prSet presAssocID="{FF64B588-3714-43AB-ADD2-A15F4369FAED}" presName="text_7" presStyleLbl="node1" presStyleIdx="6" presStyleCnt="7">
        <dgm:presLayoutVars>
          <dgm:bulletEnabled val="1"/>
        </dgm:presLayoutVars>
      </dgm:prSet>
      <dgm:spPr/>
    </dgm:pt>
    <dgm:pt modelId="{3EBF93C6-95DE-4A29-BCE8-8163764BB4D2}" type="pres">
      <dgm:prSet presAssocID="{FF64B588-3714-43AB-ADD2-A15F4369FAED}" presName="accent_7" presStyleCnt="0"/>
      <dgm:spPr/>
    </dgm:pt>
    <dgm:pt modelId="{310BEAAA-5ABC-40F8-A81A-ADE718E763C1}" type="pres">
      <dgm:prSet presAssocID="{FF64B588-3714-43AB-ADD2-A15F4369FAED}" presName="accentRepeatNode" presStyleLbl="solidFgAcc1" presStyleIdx="6" presStyleCnt="7"/>
      <dgm:spPr/>
    </dgm:pt>
  </dgm:ptLst>
  <dgm:cxnLst>
    <dgm:cxn modelId="{C41F3109-F383-4142-8C0A-9C5FA4A96250}" type="presOf" srcId="{C3C97A95-D47B-4297-A845-3E7BDBD18A6D}" destId="{AC79B8A0-57EA-4FFA-BFBD-2BF5094C8BBB}" srcOrd="0" destOrd="0" presId="urn:microsoft.com/office/officeart/2008/layout/VerticalCurvedList"/>
    <dgm:cxn modelId="{3255790C-F8CA-4965-BDE5-E857CC6C3270}" srcId="{05CEEB9F-4A17-44AF-A29D-6BC7B572CBB4}" destId="{A5A71D0A-8A1C-4C79-A17C-36163455A495}" srcOrd="2" destOrd="0" parTransId="{64CFD9AE-23B5-4E99-A3A9-583097C45C36}" sibTransId="{D7A0187B-9637-4970-8DE3-E4926024ED73}"/>
    <dgm:cxn modelId="{D4582310-32DE-4CCB-A66D-E1CADE10E58B}" type="presOf" srcId="{A5A71D0A-8A1C-4C79-A17C-36163455A495}" destId="{34EEF73A-A8FE-4735-968F-61E63A58EF86}" srcOrd="0" destOrd="0" presId="urn:microsoft.com/office/officeart/2008/layout/VerticalCurvedList"/>
    <dgm:cxn modelId="{18C4B91F-5E7C-49DD-8BFF-56BA8B5D5CF2}" type="presOf" srcId="{D91D5519-9D25-48C9-856B-B290DD930974}" destId="{A58BCA21-3946-4D76-AA74-7EAA8565FD5F}" srcOrd="0" destOrd="0" presId="urn:microsoft.com/office/officeart/2008/layout/VerticalCurvedList"/>
    <dgm:cxn modelId="{6D02DA2F-6045-49B5-A895-06C281675D26}" srcId="{05CEEB9F-4A17-44AF-A29D-6BC7B572CBB4}" destId="{A1669B3F-12D3-4100-AD41-7C06A8514F01}" srcOrd="8" destOrd="0" parTransId="{48FF17D5-DA51-412A-9021-8C2293D45A39}" sibTransId="{CF4C0F99-2D2E-465A-B9D1-869AB78C9B13}"/>
    <dgm:cxn modelId="{43C56B33-C927-4EDC-A9B2-8A89DCA083CD}" type="presOf" srcId="{53DE0A7B-0BD5-41FE-B038-D2EB760C59EB}" destId="{A1172DBE-A91F-491F-9DF8-DA43A25ABCDF}" srcOrd="0" destOrd="0" presId="urn:microsoft.com/office/officeart/2008/layout/VerticalCurvedList"/>
    <dgm:cxn modelId="{EB944661-F05D-4B51-93F2-1C512A5FB746}" srcId="{05CEEB9F-4A17-44AF-A29D-6BC7B572CBB4}" destId="{C3C97A95-D47B-4297-A845-3E7BDBD18A6D}" srcOrd="5" destOrd="0" parTransId="{7DE76C24-B899-455C-A8BC-E2D59551260D}" sibTransId="{FD5339B6-8900-42BD-8E4D-F1F106AD1154}"/>
    <dgm:cxn modelId="{214A4A46-AB39-48F7-91D2-527FCD74535B}" type="presOf" srcId="{D77BD356-991F-4839-91A9-5FC5CC0EEBA3}" destId="{8F705DBE-EE47-4B68-84C4-3D6B25E68968}" srcOrd="0" destOrd="0" presId="urn:microsoft.com/office/officeart/2008/layout/VerticalCurvedList"/>
    <dgm:cxn modelId="{BECCCB68-6AF1-44C1-BF8B-9C6F3F7A5C0C}" srcId="{05CEEB9F-4A17-44AF-A29D-6BC7B572CBB4}" destId="{FF64B588-3714-43AB-ADD2-A15F4369FAED}" srcOrd="6" destOrd="0" parTransId="{5E4F6B25-A8C3-425B-88D5-190DD13819FD}" sibTransId="{18052642-83A7-475D-AC63-978BCD506229}"/>
    <dgm:cxn modelId="{8F970C6A-4F5D-4297-92D6-72ABBB26CF54}" srcId="{05CEEB9F-4A17-44AF-A29D-6BC7B572CBB4}" destId="{53DE0A7B-0BD5-41FE-B038-D2EB760C59EB}" srcOrd="3" destOrd="0" parTransId="{CE00FD64-983D-43F6-AEEA-F0AEAA14ECE5}" sibTransId="{80CF19EA-759A-4716-8ADE-29A71DE0DC5D}"/>
    <dgm:cxn modelId="{62FD1072-AF85-41C2-A22B-C6B0E373F730}" srcId="{05CEEB9F-4A17-44AF-A29D-6BC7B572CBB4}" destId="{12344558-D157-4D50-928A-15C632CBED19}" srcOrd="9" destOrd="0" parTransId="{CD6777E1-B996-4413-A8EB-3AE9D17631F8}" sibTransId="{47A0FD74-A192-4287-BE43-19767703BAE1}"/>
    <dgm:cxn modelId="{B0C48855-6C25-42DB-A3F9-2EE1E0864D09}" type="presOf" srcId="{0A2456CF-F018-4006-85A0-E59A5F382F5A}" destId="{A7F4889F-8A9B-401A-9955-4A9FD2365D14}" srcOrd="0" destOrd="0" presId="urn:microsoft.com/office/officeart/2008/layout/VerticalCurvedList"/>
    <dgm:cxn modelId="{C155DD7A-CF5C-4DB2-8FB3-49BD4CED5541}" srcId="{05CEEB9F-4A17-44AF-A29D-6BC7B572CBB4}" destId="{D77BD356-991F-4839-91A9-5FC5CC0EEBA3}" srcOrd="4" destOrd="0" parTransId="{CBBAEDF9-6FF1-4113-BD6B-1D4F73908169}" sibTransId="{14CC94B2-80A1-47D4-ADCE-A87E2A17DFE9}"/>
    <dgm:cxn modelId="{BBD8479A-5C55-4190-BB2B-625FE0C9A2B8}" srcId="{05CEEB9F-4A17-44AF-A29D-6BC7B572CBB4}" destId="{2FD11194-A167-4ABB-9E3E-28A220D259FF}" srcOrd="10" destOrd="0" parTransId="{286BC3A6-B142-474C-9A12-6B1DF831DE93}" sibTransId="{69C314D7-CA5F-47D2-AA33-EB200A068758}"/>
    <dgm:cxn modelId="{05C694A2-991D-4C39-96BF-47B4FC8AEAF0}" srcId="{05CEEB9F-4A17-44AF-A29D-6BC7B572CBB4}" destId="{D91D5519-9D25-48C9-856B-B290DD930974}" srcOrd="0" destOrd="0" parTransId="{98ABC242-E618-46C0-9C53-AD3071F82752}" sibTransId="{8EDE5284-BCA5-4EC7-B803-3B630AAA29C1}"/>
    <dgm:cxn modelId="{F0812BB9-E6D1-4EFB-98BE-DF243C7453E3}" type="presOf" srcId="{FF64B588-3714-43AB-ADD2-A15F4369FAED}" destId="{DC5A7E38-8221-474C-AD88-25E2FD17EC93}" srcOrd="0" destOrd="0" presId="urn:microsoft.com/office/officeart/2008/layout/VerticalCurvedList"/>
    <dgm:cxn modelId="{5C6E4EDF-5CCF-448D-8624-91641F8BBFB7}" srcId="{05CEEB9F-4A17-44AF-A29D-6BC7B572CBB4}" destId="{0A2456CF-F018-4006-85A0-E59A5F382F5A}" srcOrd="1" destOrd="0" parTransId="{C3D50BF0-A423-4111-9791-BD048095FCA3}" sibTransId="{66376685-B892-4145-BD73-C64F5E4EBB5A}"/>
    <dgm:cxn modelId="{6FD9F9E9-1093-4CCF-ACD0-0016470F2A05}" type="presOf" srcId="{8EDE5284-BCA5-4EC7-B803-3B630AAA29C1}" destId="{E66750CB-CAA2-49B5-9EF5-B1B648925185}" srcOrd="0" destOrd="0" presId="urn:microsoft.com/office/officeart/2008/layout/VerticalCurvedList"/>
    <dgm:cxn modelId="{46AE78EC-6697-4F58-A407-5AE1E952E02E}" type="presOf" srcId="{05CEEB9F-4A17-44AF-A29D-6BC7B572CBB4}" destId="{52493215-9CF8-4A11-9A65-354D6FBE85FF}" srcOrd="0" destOrd="0" presId="urn:microsoft.com/office/officeart/2008/layout/VerticalCurvedList"/>
    <dgm:cxn modelId="{79677CF0-3961-422E-9CBF-A96E2348A3B2}" srcId="{05CEEB9F-4A17-44AF-A29D-6BC7B572CBB4}" destId="{A9AB31F3-CB7A-408B-BFAB-F49840112D4F}" srcOrd="7" destOrd="0" parTransId="{A2280D45-A8D1-4147-AF7C-7B0404564AC7}" sibTransId="{89388AA4-FD23-4AD1-8FBE-89378FFFB62D}"/>
    <dgm:cxn modelId="{2E6A1CC8-6BEA-4F0A-8313-6EDD23608C2A}" type="presParOf" srcId="{52493215-9CF8-4A11-9A65-354D6FBE85FF}" destId="{6091EB84-3CD6-4D40-94A1-6566DC3FC048}" srcOrd="0" destOrd="0" presId="urn:microsoft.com/office/officeart/2008/layout/VerticalCurvedList"/>
    <dgm:cxn modelId="{FEDC5FE4-B66A-4406-A879-0CDFF4F0B777}" type="presParOf" srcId="{6091EB84-3CD6-4D40-94A1-6566DC3FC048}" destId="{0E6035BA-9974-482F-BB86-2BFE11A76BEA}" srcOrd="0" destOrd="0" presId="urn:microsoft.com/office/officeart/2008/layout/VerticalCurvedList"/>
    <dgm:cxn modelId="{43628693-EE6D-4459-8CFC-CFD67E8C5E9A}" type="presParOf" srcId="{0E6035BA-9974-482F-BB86-2BFE11A76BEA}" destId="{B3E18DBC-42AF-458D-B564-20BE4B1F36EF}" srcOrd="0" destOrd="0" presId="urn:microsoft.com/office/officeart/2008/layout/VerticalCurvedList"/>
    <dgm:cxn modelId="{B5E8F06C-9BC6-4097-9224-87AD76333D72}" type="presParOf" srcId="{0E6035BA-9974-482F-BB86-2BFE11A76BEA}" destId="{E66750CB-CAA2-49B5-9EF5-B1B648925185}" srcOrd="1" destOrd="0" presId="urn:microsoft.com/office/officeart/2008/layout/VerticalCurvedList"/>
    <dgm:cxn modelId="{B1A896FA-0E9F-48CE-94AE-8093E9C66FA9}" type="presParOf" srcId="{0E6035BA-9974-482F-BB86-2BFE11A76BEA}" destId="{F0CD6ABD-5121-4C41-B01F-6CBE15785C0C}" srcOrd="2" destOrd="0" presId="urn:microsoft.com/office/officeart/2008/layout/VerticalCurvedList"/>
    <dgm:cxn modelId="{B093A052-0B87-41F1-8DF2-6CAC536205C6}" type="presParOf" srcId="{0E6035BA-9974-482F-BB86-2BFE11A76BEA}" destId="{CE8E3B3B-7192-4893-9748-20ED763D5A10}" srcOrd="3" destOrd="0" presId="urn:microsoft.com/office/officeart/2008/layout/VerticalCurvedList"/>
    <dgm:cxn modelId="{F39EACB2-2493-43E2-93D9-6A0BB32B81A4}" type="presParOf" srcId="{6091EB84-3CD6-4D40-94A1-6566DC3FC048}" destId="{A58BCA21-3946-4D76-AA74-7EAA8565FD5F}" srcOrd="1" destOrd="0" presId="urn:microsoft.com/office/officeart/2008/layout/VerticalCurvedList"/>
    <dgm:cxn modelId="{05D88EB9-9C3F-432C-8E62-C4EC9A1927D0}" type="presParOf" srcId="{6091EB84-3CD6-4D40-94A1-6566DC3FC048}" destId="{3FDC8D45-9D65-473A-9146-CDD4EBF9FA31}" srcOrd="2" destOrd="0" presId="urn:microsoft.com/office/officeart/2008/layout/VerticalCurvedList"/>
    <dgm:cxn modelId="{E3E9CEAA-EB63-4FE6-B502-DE2A1A74212C}" type="presParOf" srcId="{3FDC8D45-9D65-473A-9146-CDD4EBF9FA31}" destId="{775D416E-A00D-4113-B6CE-991873793813}" srcOrd="0" destOrd="0" presId="urn:microsoft.com/office/officeart/2008/layout/VerticalCurvedList"/>
    <dgm:cxn modelId="{3680D99B-C2FC-4D8C-831A-5691B06A313F}" type="presParOf" srcId="{6091EB84-3CD6-4D40-94A1-6566DC3FC048}" destId="{A7F4889F-8A9B-401A-9955-4A9FD2365D14}" srcOrd="3" destOrd="0" presId="urn:microsoft.com/office/officeart/2008/layout/VerticalCurvedList"/>
    <dgm:cxn modelId="{066422BF-2F24-4638-97F8-DB1BFE617A85}" type="presParOf" srcId="{6091EB84-3CD6-4D40-94A1-6566DC3FC048}" destId="{41B67364-0C45-4E0B-B28D-7D94D3D3DB06}" srcOrd="4" destOrd="0" presId="urn:microsoft.com/office/officeart/2008/layout/VerticalCurvedList"/>
    <dgm:cxn modelId="{3C9492B1-DDA5-41E0-8A27-7C51BDAFAD35}" type="presParOf" srcId="{41B67364-0C45-4E0B-B28D-7D94D3D3DB06}" destId="{E9C3BB5E-BE5A-4B7B-ADC0-A2D362BA3C15}" srcOrd="0" destOrd="0" presId="urn:microsoft.com/office/officeart/2008/layout/VerticalCurvedList"/>
    <dgm:cxn modelId="{52AF8603-A0D8-4FE0-BB29-2D14F1422CA0}" type="presParOf" srcId="{6091EB84-3CD6-4D40-94A1-6566DC3FC048}" destId="{34EEF73A-A8FE-4735-968F-61E63A58EF86}" srcOrd="5" destOrd="0" presId="urn:microsoft.com/office/officeart/2008/layout/VerticalCurvedList"/>
    <dgm:cxn modelId="{D327D206-09AC-480F-B493-0910041C95B7}" type="presParOf" srcId="{6091EB84-3CD6-4D40-94A1-6566DC3FC048}" destId="{DAC06030-A4BE-4E26-B864-69B75CB03D95}" srcOrd="6" destOrd="0" presId="urn:microsoft.com/office/officeart/2008/layout/VerticalCurvedList"/>
    <dgm:cxn modelId="{8A1B2276-A6A7-487D-AFCA-2FB64110B3D7}" type="presParOf" srcId="{DAC06030-A4BE-4E26-B864-69B75CB03D95}" destId="{9B2CA8F6-2B46-410B-800A-96CC213BF9A2}" srcOrd="0" destOrd="0" presId="urn:microsoft.com/office/officeart/2008/layout/VerticalCurvedList"/>
    <dgm:cxn modelId="{CD033B37-ECBF-4FEB-B0E5-4042EBEABDA9}" type="presParOf" srcId="{6091EB84-3CD6-4D40-94A1-6566DC3FC048}" destId="{A1172DBE-A91F-491F-9DF8-DA43A25ABCDF}" srcOrd="7" destOrd="0" presId="urn:microsoft.com/office/officeart/2008/layout/VerticalCurvedList"/>
    <dgm:cxn modelId="{FC1437AB-67A0-4865-BE46-CCDFBC1EC21C}" type="presParOf" srcId="{6091EB84-3CD6-4D40-94A1-6566DC3FC048}" destId="{403BDC73-F28E-4682-BDCC-F69EDB9C1101}" srcOrd="8" destOrd="0" presId="urn:microsoft.com/office/officeart/2008/layout/VerticalCurvedList"/>
    <dgm:cxn modelId="{620BDC41-A998-4F8F-84C2-C28E8163E1BA}" type="presParOf" srcId="{403BDC73-F28E-4682-BDCC-F69EDB9C1101}" destId="{E06488B8-2005-4B76-8A0B-A67743B3E0D9}" srcOrd="0" destOrd="0" presId="urn:microsoft.com/office/officeart/2008/layout/VerticalCurvedList"/>
    <dgm:cxn modelId="{64B0795D-B341-4944-874F-B2A036609B41}" type="presParOf" srcId="{6091EB84-3CD6-4D40-94A1-6566DC3FC048}" destId="{8F705DBE-EE47-4B68-84C4-3D6B25E68968}" srcOrd="9" destOrd="0" presId="urn:microsoft.com/office/officeart/2008/layout/VerticalCurvedList"/>
    <dgm:cxn modelId="{F484E5A5-6295-46F9-920F-A8080EAC14B0}" type="presParOf" srcId="{6091EB84-3CD6-4D40-94A1-6566DC3FC048}" destId="{F61922DC-D505-4E56-8CD1-154F1984CF56}" srcOrd="10" destOrd="0" presId="urn:microsoft.com/office/officeart/2008/layout/VerticalCurvedList"/>
    <dgm:cxn modelId="{38EE0C16-C874-4A54-A3CD-1B7512396B1C}" type="presParOf" srcId="{F61922DC-D505-4E56-8CD1-154F1984CF56}" destId="{D4403B9D-0D29-4918-BD31-C3A535051A85}" srcOrd="0" destOrd="0" presId="urn:microsoft.com/office/officeart/2008/layout/VerticalCurvedList"/>
    <dgm:cxn modelId="{EE8FE5F6-6032-4ED4-A05A-83B4EF268D1D}" type="presParOf" srcId="{6091EB84-3CD6-4D40-94A1-6566DC3FC048}" destId="{AC79B8A0-57EA-4FFA-BFBD-2BF5094C8BBB}" srcOrd="11" destOrd="0" presId="urn:microsoft.com/office/officeart/2008/layout/VerticalCurvedList"/>
    <dgm:cxn modelId="{CCAEEA47-1D8F-48B8-93E1-572D1A03FE40}" type="presParOf" srcId="{6091EB84-3CD6-4D40-94A1-6566DC3FC048}" destId="{397975D4-D199-4C1F-8029-F488E14A0FFE}" srcOrd="12" destOrd="0" presId="urn:microsoft.com/office/officeart/2008/layout/VerticalCurvedList"/>
    <dgm:cxn modelId="{19289A8E-6BA9-438F-BF50-1B904F7D689A}" type="presParOf" srcId="{397975D4-D199-4C1F-8029-F488E14A0FFE}" destId="{DC39BA2B-30B3-4264-9D94-BE1EF2280002}" srcOrd="0" destOrd="0" presId="urn:microsoft.com/office/officeart/2008/layout/VerticalCurvedList"/>
    <dgm:cxn modelId="{5F346E04-45C3-4E0E-BAEB-FA1411784539}" type="presParOf" srcId="{6091EB84-3CD6-4D40-94A1-6566DC3FC048}" destId="{DC5A7E38-8221-474C-AD88-25E2FD17EC93}" srcOrd="13" destOrd="0" presId="urn:microsoft.com/office/officeart/2008/layout/VerticalCurvedList"/>
    <dgm:cxn modelId="{44231432-22B3-4E66-97D4-C19F438926C3}" type="presParOf" srcId="{6091EB84-3CD6-4D40-94A1-6566DC3FC048}" destId="{3EBF93C6-95DE-4A29-BCE8-8163764BB4D2}" srcOrd="14" destOrd="0" presId="urn:microsoft.com/office/officeart/2008/layout/VerticalCurvedList"/>
    <dgm:cxn modelId="{88C560E7-133D-4058-8097-9BC3851402C8}" type="presParOf" srcId="{3EBF93C6-95DE-4A29-BCE8-8163764BB4D2}" destId="{310BEAAA-5ABC-40F8-A81A-ADE718E763C1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66750CB-CAA2-49B5-9EF5-B1B648925185}">
      <dsp:nvSpPr>
        <dsp:cNvPr id="0" name=""/>
        <dsp:cNvSpPr/>
      </dsp:nvSpPr>
      <dsp:spPr>
        <a:xfrm>
          <a:off x="-5055071" y="-774745"/>
          <a:ext cx="6022431" cy="6022431"/>
        </a:xfrm>
        <a:prstGeom prst="blockArc">
          <a:avLst>
            <a:gd name="adj1" fmla="val 18900000"/>
            <a:gd name="adj2" fmla="val 2700000"/>
            <a:gd name="adj3" fmla="val 359"/>
          </a:avLst>
        </a:pr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8BCA21-3946-4D76-AA74-7EAA8565FD5F}">
      <dsp:nvSpPr>
        <dsp:cNvPr id="0" name=""/>
        <dsp:cNvSpPr/>
      </dsp:nvSpPr>
      <dsp:spPr>
        <a:xfrm>
          <a:off x="313776" y="203339"/>
          <a:ext cx="5600589" cy="40650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Market Research</a:t>
          </a:r>
        </a:p>
      </dsp:txBody>
      <dsp:txXfrm>
        <a:off x="313776" y="203339"/>
        <a:ext cx="5600589" cy="406500"/>
      </dsp:txXfrm>
    </dsp:sp>
    <dsp:sp modelId="{775D416E-A00D-4113-B6CE-991873793813}">
      <dsp:nvSpPr>
        <dsp:cNvPr id="0" name=""/>
        <dsp:cNvSpPr/>
      </dsp:nvSpPr>
      <dsp:spPr>
        <a:xfrm>
          <a:off x="59713" y="152527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F4889F-8A9B-401A-9955-4A9FD2365D14}">
      <dsp:nvSpPr>
        <dsp:cNvPr id="0" name=""/>
        <dsp:cNvSpPr/>
      </dsp:nvSpPr>
      <dsp:spPr>
        <a:xfrm>
          <a:off x="681899" y="813448"/>
          <a:ext cx="5232466" cy="406500"/>
        </a:xfrm>
        <a:prstGeom prst="rect">
          <a:avLst/>
        </a:prstGeom>
        <a:solidFill>
          <a:schemeClr val="accent5">
            <a:hueOff val="-2025358"/>
            <a:satOff val="-138"/>
            <a:lumOff val="32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Product Development</a:t>
          </a:r>
          <a:endParaRPr lang="en-US" sz="2100" i="1" kern="1200"/>
        </a:p>
      </dsp:txBody>
      <dsp:txXfrm>
        <a:off x="681899" y="813448"/>
        <a:ext cx="5232466" cy="406500"/>
      </dsp:txXfrm>
    </dsp:sp>
    <dsp:sp modelId="{E9C3BB5E-BE5A-4B7B-ADC0-A2D362BA3C15}">
      <dsp:nvSpPr>
        <dsp:cNvPr id="0" name=""/>
        <dsp:cNvSpPr/>
      </dsp:nvSpPr>
      <dsp:spPr>
        <a:xfrm>
          <a:off x="427836" y="762636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2025358"/>
              <a:satOff val="-138"/>
              <a:lumOff val="32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4EEF73A-A8FE-4735-968F-61E63A58EF86}">
      <dsp:nvSpPr>
        <dsp:cNvPr id="0" name=""/>
        <dsp:cNvSpPr/>
      </dsp:nvSpPr>
      <dsp:spPr>
        <a:xfrm>
          <a:off x="883629" y="1423110"/>
          <a:ext cx="5030736" cy="406500"/>
        </a:xfrm>
        <a:prstGeom prst="rect">
          <a:avLst/>
        </a:prstGeom>
        <a:solidFill>
          <a:schemeClr val="accent5">
            <a:hueOff val="-4050717"/>
            <a:satOff val="-275"/>
            <a:lumOff val="65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Production Planning</a:t>
          </a:r>
          <a:endParaRPr lang="en-US" sz="2100" i="1" kern="1200"/>
        </a:p>
      </dsp:txBody>
      <dsp:txXfrm>
        <a:off x="883629" y="1423110"/>
        <a:ext cx="5030736" cy="406500"/>
      </dsp:txXfrm>
    </dsp:sp>
    <dsp:sp modelId="{9B2CA8F6-2B46-410B-800A-96CC213BF9A2}">
      <dsp:nvSpPr>
        <dsp:cNvPr id="0" name=""/>
        <dsp:cNvSpPr/>
      </dsp:nvSpPr>
      <dsp:spPr>
        <a:xfrm>
          <a:off x="629566" y="1372297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4050717"/>
              <a:satOff val="-275"/>
              <a:lumOff val="65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1172DBE-A91F-491F-9DF8-DA43A25ABCDF}">
      <dsp:nvSpPr>
        <dsp:cNvPr id="0" name=""/>
        <dsp:cNvSpPr/>
      </dsp:nvSpPr>
      <dsp:spPr>
        <a:xfrm>
          <a:off x="948039" y="2033219"/>
          <a:ext cx="4966326" cy="406500"/>
        </a:xfrm>
        <a:prstGeom prst="rect">
          <a:avLst/>
        </a:prstGeom>
        <a:solidFill>
          <a:schemeClr val="accent5">
            <a:hueOff val="-6076075"/>
            <a:satOff val="-413"/>
            <a:lumOff val="9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Marketing Strategy</a:t>
          </a:r>
          <a:endParaRPr lang="en-US" sz="2100" i="1" kern="1200"/>
        </a:p>
      </dsp:txBody>
      <dsp:txXfrm>
        <a:off x="948039" y="2033219"/>
        <a:ext cx="4966326" cy="406500"/>
      </dsp:txXfrm>
    </dsp:sp>
    <dsp:sp modelId="{E06488B8-2005-4B76-8A0B-A67743B3E0D9}">
      <dsp:nvSpPr>
        <dsp:cNvPr id="0" name=""/>
        <dsp:cNvSpPr/>
      </dsp:nvSpPr>
      <dsp:spPr>
        <a:xfrm>
          <a:off x="693976" y="1982407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6076075"/>
              <a:satOff val="-413"/>
              <a:lumOff val="98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705DBE-EE47-4B68-84C4-3D6B25E68968}">
      <dsp:nvSpPr>
        <dsp:cNvPr id="0" name=""/>
        <dsp:cNvSpPr/>
      </dsp:nvSpPr>
      <dsp:spPr>
        <a:xfrm>
          <a:off x="883629" y="2643328"/>
          <a:ext cx="5030736" cy="406500"/>
        </a:xfrm>
        <a:prstGeom prst="rect">
          <a:avLst/>
        </a:prstGeom>
        <a:solidFill>
          <a:schemeClr val="accent5">
            <a:hueOff val="-8101434"/>
            <a:satOff val="-551"/>
            <a:lumOff val="130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Sales Strategy</a:t>
          </a:r>
          <a:endParaRPr lang="en-US" sz="2100" i="1" kern="1200"/>
        </a:p>
      </dsp:txBody>
      <dsp:txXfrm>
        <a:off x="883629" y="2643328"/>
        <a:ext cx="5030736" cy="406500"/>
      </dsp:txXfrm>
    </dsp:sp>
    <dsp:sp modelId="{D4403B9D-0D29-4918-BD31-C3A535051A85}">
      <dsp:nvSpPr>
        <dsp:cNvPr id="0" name=""/>
        <dsp:cNvSpPr/>
      </dsp:nvSpPr>
      <dsp:spPr>
        <a:xfrm>
          <a:off x="629566" y="2592516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8101434"/>
              <a:satOff val="-551"/>
              <a:lumOff val="130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C79B8A0-57EA-4FFA-BFBD-2BF5094C8BBB}">
      <dsp:nvSpPr>
        <dsp:cNvPr id="0" name=""/>
        <dsp:cNvSpPr/>
      </dsp:nvSpPr>
      <dsp:spPr>
        <a:xfrm>
          <a:off x="681899" y="3252990"/>
          <a:ext cx="5232466" cy="406500"/>
        </a:xfrm>
        <a:prstGeom prst="rect">
          <a:avLst/>
        </a:prstGeom>
        <a:solidFill>
          <a:schemeClr val="accent5">
            <a:hueOff val="-10126791"/>
            <a:satOff val="-688"/>
            <a:lumOff val="163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Distribution and Logistics</a:t>
          </a:r>
          <a:endParaRPr lang="en-US" sz="2100" i="1" kern="1200"/>
        </a:p>
      </dsp:txBody>
      <dsp:txXfrm>
        <a:off x="681899" y="3252990"/>
        <a:ext cx="5232466" cy="406500"/>
      </dsp:txXfrm>
    </dsp:sp>
    <dsp:sp modelId="{DC39BA2B-30B3-4264-9D94-BE1EF2280002}">
      <dsp:nvSpPr>
        <dsp:cNvPr id="0" name=""/>
        <dsp:cNvSpPr/>
      </dsp:nvSpPr>
      <dsp:spPr>
        <a:xfrm>
          <a:off x="427836" y="3202177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0126791"/>
              <a:satOff val="-688"/>
              <a:lumOff val="163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C5A7E38-8221-474C-AD88-25E2FD17EC93}">
      <dsp:nvSpPr>
        <dsp:cNvPr id="0" name=""/>
        <dsp:cNvSpPr/>
      </dsp:nvSpPr>
      <dsp:spPr>
        <a:xfrm>
          <a:off x="313776" y="3863099"/>
          <a:ext cx="5600589" cy="406500"/>
        </a:xfrm>
        <a:prstGeom prst="rect">
          <a:avLst/>
        </a:prstGeom>
        <a:solidFill>
          <a:schemeClr val="accent5">
            <a:hueOff val="-12152150"/>
            <a:satOff val="-826"/>
            <a:lumOff val="19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266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100" b="1" i="1" kern="1200"/>
            <a:t>Customer Service</a:t>
          </a:r>
          <a:endParaRPr lang="en-US" sz="2100" i="1" kern="1200"/>
        </a:p>
      </dsp:txBody>
      <dsp:txXfrm>
        <a:off x="313776" y="3863099"/>
        <a:ext cx="5600589" cy="406500"/>
      </dsp:txXfrm>
    </dsp:sp>
    <dsp:sp modelId="{310BEAAA-5ABC-40F8-A81A-ADE718E763C1}">
      <dsp:nvSpPr>
        <dsp:cNvPr id="0" name=""/>
        <dsp:cNvSpPr/>
      </dsp:nvSpPr>
      <dsp:spPr>
        <a:xfrm>
          <a:off x="59713" y="3812286"/>
          <a:ext cx="508125" cy="50812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-12152150"/>
              <a:satOff val="-826"/>
              <a:lumOff val="19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BB797B-4297-4FBD-9EEF-A37C36F8B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9</Pages>
  <Words>735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 Overview of Gadget Home Ltd.</dc:title>
  <dc:subject/>
  <dc:creator>Nasif uddin</dc:creator>
  <cp:keywords/>
  <dc:description/>
  <cp:lastModifiedBy>nasif uddin</cp:lastModifiedBy>
  <cp:revision>1</cp:revision>
  <dcterms:created xsi:type="dcterms:W3CDTF">2024-10-04T15:22:00Z</dcterms:created>
  <dcterms:modified xsi:type="dcterms:W3CDTF">2024-10-04T17:23:00Z</dcterms:modified>
</cp:coreProperties>
</file>